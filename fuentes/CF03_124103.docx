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tabs>
          <w:tab w:val="left" w:leader="none" w:pos="14459"/>
        </w:tabs>
        <w:spacing w:after="120" w:line="240" w:lineRule="auto"/>
        <w:ind w:right="391"/>
        <w:rPr>
          <w:sz w:val="22"/>
          <w:szCs w:val="22"/>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tabs>
                <w:tab w:val="left" w:leader="none" w:pos="14459"/>
              </w:tabs>
              <w:spacing w:after="120" w:lineRule="auto"/>
              <w:ind w:left="567" w:right="391" w:firstLine="0"/>
              <w:rPr>
                <w:b w:val="0"/>
                <w:sz w:val="22"/>
                <w:szCs w:val="22"/>
              </w:rPr>
            </w:pPr>
            <w:r w:rsidDel="00000000" w:rsidR="00000000" w:rsidRPr="00000000">
              <w:rPr>
                <w:b w:val="0"/>
                <w:sz w:val="22"/>
                <w:szCs w:val="22"/>
                <w:rtl w:val="0"/>
              </w:rPr>
              <w:t xml:space="preserve">PROGRAMA DE FORMACIÓN</w:t>
            </w:r>
          </w:p>
        </w:tc>
        <w:tc>
          <w:tcPr>
            <w:vAlign w:val="center"/>
          </w:tcPr>
          <w:p w:rsidR="00000000" w:rsidDel="00000000" w:rsidP="00000000" w:rsidRDefault="00000000" w:rsidRPr="00000000" w14:paraId="00000004">
            <w:pPr>
              <w:tabs>
                <w:tab w:val="left" w:leader="none" w:pos="14459"/>
              </w:tabs>
              <w:spacing w:after="120" w:lineRule="auto"/>
              <w:ind w:right="391"/>
              <w:rPr>
                <w:b w:val="0"/>
                <w:sz w:val="22"/>
                <w:szCs w:val="22"/>
              </w:rPr>
            </w:pPr>
            <w:r w:rsidDel="00000000" w:rsidR="00000000" w:rsidRPr="00000000">
              <w:rPr>
                <w:b w:val="0"/>
                <w:sz w:val="22"/>
                <w:szCs w:val="22"/>
                <w:rtl w:val="0"/>
              </w:rPr>
              <w:t xml:space="preserve">Gestión de mercados de productos turísticos</w:t>
            </w:r>
          </w:p>
        </w:tc>
      </w:tr>
    </w:tbl>
    <w:p w:rsidR="00000000" w:rsidDel="00000000" w:rsidP="00000000" w:rsidRDefault="00000000" w:rsidRPr="00000000" w14:paraId="00000005">
      <w:pPr>
        <w:tabs>
          <w:tab w:val="left" w:leader="none" w:pos="14459"/>
        </w:tabs>
        <w:spacing w:after="120" w:line="240" w:lineRule="auto"/>
        <w:ind w:left="567" w:right="391" w:firstLine="0"/>
        <w:rPr/>
      </w:pPr>
      <w:r w:rsidDel="00000000" w:rsidR="00000000" w:rsidRPr="00000000">
        <w:rPr>
          <w:rtl w:val="0"/>
        </w:rPr>
      </w:r>
    </w:p>
    <w:tbl>
      <w:tblPr>
        <w:tblStyle w:val="Table2"/>
        <w:tblW w:w="1487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3"/>
        <w:gridCol w:w="2835"/>
        <w:gridCol w:w="2977"/>
        <w:gridCol w:w="5953"/>
        <w:tblGridChange w:id="0">
          <w:tblGrid>
            <w:gridCol w:w="3113"/>
            <w:gridCol w:w="2835"/>
            <w:gridCol w:w="2977"/>
            <w:gridCol w:w="5953"/>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tabs>
                <w:tab w:val="left" w:leader="none" w:pos="14459"/>
              </w:tabs>
              <w:spacing w:after="120" w:lineRule="auto"/>
              <w:ind w:left="567" w:right="391" w:firstLine="0"/>
              <w:rPr>
                <w:b w:val="0"/>
                <w:sz w:val="22"/>
                <w:szCs w:val="22"/>
              </w:rPr>
            </w:pPr>
            <w:r w:rsidDel="00000000" w:rsidR="00000000" w:rsidRPr="00000000">
              <w:rPr>
                <w:b w:val="0"/>
                <w:sz w:val="22"/>
                <w:szCs w:val="22"/>
                <w:rtl w:val="0"/>
              </w:rPr>
              <w:t xml:space="preserve">COMPETENCIA</w:t>
            </w:r>
          </w:p>
        </w:tc>
        <w:tc>
          <w:tcPr>
            <w:vAlign w:val="center"/>
          </w:tcPr>
          <w:p w:rsidR="00000000" w:rsidDel="00000000" w:rsidP="00000000" w:rsidRDefault="00000000" w:rsidRPr="00000000" w14:paraId="00000007">
            <w:pPr>
              <w:tabs>
                <w:tab w:val="left" w:leader="none" w:pos="14459"/>
              </w:tabs>
              <w:spacing w:after="120" w:lineRule="auto"/>
              <w:rPr>
                <w:b w:val="0"/>
                <w:sz w:val="22"/>
                <w:szCs w:val="22"/>
              </w:rPr>
            </w:pPr>
            <w:r w:rsidDel="00000000" w:rsidR="00000000" w:rsidRPr="00000000">
              <w:rPr>
                <w:b w:val="0"/>
                <w:sz w:val="22"/>
                <w:szCs w:val="22"/>
                <w:rtl w:val="0"/>
              </w:rPr>
              <w:t xml:space="preserve">260101033- Prospectar clientes de acuerdo con los segmentos objetivo y la estrategia de ventas.</w:t>
            </w:r>
          </w:p>
        </w:tc>
        <w:tc>
          <w:tcPr>
            <w:shd w:fill="8db3e2" w:val="clear"/>
            <w:vAlign w:val="center"/>
          </w:tcPr>
          <w:p w:rsidR="00000000" w:rsidDel="00000000" w:rsidP="00000000" w:rsidRDefault="00000000" w:rsidRPr="00000000" w14:paraId="00000008">
            <w:pPr>
              <w:tabs>
                <w:tab w:val="left" w:leader="none" w:pos="14459"/>
              </w:tabs>
              <w:spacing w:after="120" w:lineRule="auto"/>
              <w:ind w:left="567" w:right="391" w:firstLine="0"/>
              <w:rPr>
                <w:b w:val="0"/>
                <w:sz w:val="22"/>
                <w:szCs w:val="22"/>
              </w:rPr>
            </w:pPr>
            <w:r w:rsidDel="00000000" w:rsidR="00000000" w:rsidRPr="00000000">
              <w:rPr>
                <w:b w:val="0"/>
                <w:sz w:val="22"/>
                <w:szCs w:val="22"/>
                <w:rtl w:val="0"/>
              </w:rPr>
              <w:t xml:space="preserve">RESULTADOS DE APRENDIZAJE</w:t>
            </w:r>
          </w:p>
        </w:tc>
        <w:tc>
          <w:tcPr>
            <w:vAlign w:val="center"/>
          </w:tcPr>
          <w:p w:rsidR="00000000" w:rsidDel="00000000" w:rsidP="00000000" w:rsidRDefault="00000000" w:rsidRPr="00000000" w14:paraId="00000009">
            <w:pPr>
              <w:tabs>
                <w:tab w:val="left" w:leader="none" w:pos="14459"/>
              </w:tabs>
              <w:spacing w:after="120" w:lineRule="auto"/>
              <w:ind w:right="391"/>
              <w:rPr>
                <w:b w:val="0"/>
                <w:sz w:val="22"/>
                <w:szCs w:val="22"/>
              </w:rPr>
            </w:pPr>
            <w:r w:rsidDel="00000000" w:rsidR="00000000" w:rsidRPr="00000000">
              <w:rPr>
                <w:b w:val="0"/>
                <w:sz w:val="22"/>
                <w:szCs w:val="22"/>
                <w:rtl w:val="0"/>
              </w:rPr>
              <w:t xml:space="preserve">260101033-02- Estructurar la propuesta comercial de acuerdo con tipo de cliente y protocolos de comunicación comercial.</w:t>
            </w:r>
          </w:p>
        </w:tc>
      </w:tr>
    </w:tbl>
    <w:p w:rsidR="00000000" w:rsidDel="00000000" w:rsidP="00000000" w:rsidRDefault="00000000" w:rsidRPr="00000000" w14:paraId="0000000A">
      <w:pPr>
        <w:tabs>
          <w:tab w:val="left" w:leader="none" w:pos="14459"/>
        </w:tabs>
        <w:spacing w:after="120" w:line="240" w:lineRule="auto"/>
        <w:ind w:right="391"/>
        <w:rPr/>
      </w:pPr>
      <w:r w:rsidDel="00000000" w:rsidR="00000000" w:rsidRPr="00000000">
        <w:rPr>
          <w:rtl w:val="0"/>
        </w:rPr>
      </w:r>
    </w:p>
    <w:tbl>
      <w:tblPr>
        <w:tblStyle w:val="Table3"/>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tabs>
                <w:tab w:val="left" w:leader="none" w:pos="14459"/>
              </w:tabs>
              <w:spacing w:after="120" w:lineRule="auto"/>
              <w:ind w:left="567" w:right="391" w:firstLine="0"/>
              <w:rPr>
                <w:b w:val="0"/>
                <w:sz w:val="22"/>
                <w:szCs w:val="22"/>
              </w:rPr>
            </w:pPr>
            <w:r w:rsidDel="00000000" w:rsidR="00000000" w:rsidRPr="00000000">
              <w:rPr>
                <w:b w:val="0"/>
                <w:sz w:val="22"/>
                <w:szCs w:val="22"/>
                <w:rtl w:val="0"/>
              </w:rPr>
              <w:t xml:space="preserve">NÚMERO DEL COMPONENTE FORMATIVO</w:t>
            </w:r>
          </w:p>
        </w:tc>
        <w:tc>
          <w:tcPr>
            <w:vAlign w:val="center"/>
          </w:tcPr>
          <w:p w:rsidR="00000000" w:rsidDel="00000000" w:rsidP="00000000" w:rsidRDefault="00000000" w:rsidRPr="00000000" w14:paraId="0000000C">
            <w:pPr>
              <w:tabs>
                <w:tab w:val="left" w:leader="none" w:pos="14459"/>
              </w:tabs>
              <w:spacing w:after="120" w:lineRule="auto"/>
              <w:ind w:right="391"/>
              <w:rPr>
                <w:b w:val="0"/>
                <w:sz w:val="22"/>
                <w:szCs w:val="22"/>
              </w:rPr>
            </w:pPr>
            <w:r w:rsidDel="00000000" w:rsidR="00000000" w:rsidRPr="00000000">
              <w:rPr>
                <w:b w:val="0"/>
                <w:sz w:val="22"/>
                <w:szCs w:val="22"/>
                <w:rtl w:val="0"/>
              </w:rPr>
              <w:t xml:space="preserve">03</w:t>
            </w:r>
          </w:p>
        </w:tc>
      </w:tr>
      <w:tr>
        <w:trPr>
          <w:cantSplit w:val="0"/>
          <w:trHeight w:val="533" w:hRule="atLeast"/>
          <w:tblHeader w:val="0"/>
        </w:trPr>
        <w:tc>
          <w:tcPr>
            <w:shd w:fill="8db3e2" w:val="clear"/>
            <w:vAlign w:val="center"/>
          </w:tcPr>
          <w:p w:rsidR="00000000" w:rsidDel="00000000" w:rsidP="00000000" w:rsidRDefault="00000000" w:rsidRPr="00000000" w14:paraId="0000000D">
            <w:pPr>
              <w:tabs>
                <w:tab w:val="left" w:leader="none" w:pos="14459"/>
              </w:tabs>
              <w:spacing w:after="120" w:lineRule="auto"/>
              <w:ind w:left="567" w:right="391" w:firstLine="0"/>
              <w:rPr>
                <w:b w:val="0"/>
                <w:sz w:val="22"/>
                <w:szCs w:val="22"/>
              </w:rPr>
            </w:pPr>
            <w:r w:rsidDel="00000000" w:rsidR="00000000" w:rsidRPr="00000000">
              <w:rPr>
                <w:b w:val="0"/>
                <w:sz w:val="22"/>
                <w:szCs w:val="22"/>
                <w:rtl w:val="0"/>
              </w:rPr>
              <w:t xml:space="preserve">NOMBRE DEL COMPONENTE FORMATIVO</w:t>
            </w:r>
          </w:p>
        </w:tc>
        <w:tc>
          <w:tcPr>
            <w:vAlign w:val="center"/>
          </w:tcPr>
          <w:p w:rsidR="00000000" w:rsidDel="00000000" w:rsidP="00000000" w:rsidRDefault="00000000" w:rsidRPr="00000000" w14:paraId="0000000E">
            <w:pPr>
              <w:tabs>
                <w:tab w:val="left" w:leader="none" w:pos="14459"/>
              </w:tabs>
              <w:spacing w:after="120" w:lineRule="auto"/>
              <w:ind w:right="391"/>
              <w:rPr>
                <w:b w:val="0"/>
                <w:sz w:val="22"/>
                <w:szCs w:val="22"/>
              </w:rPr>
            </w:pPr>
            <w:r w:rsidDel="00000000" w:rsidR="00000000" w:rsidRPr="00000000">
              <w:rPr>
                <w:b w:val="0"/>
                <w:sz w:val="22"/>
                <w:szCs w:val="22"/>
                <w:rtl w:val="0"/>
              </w:rPr>
              <w:t xml:space="preserve">Presentación de la propuesta comercial</w:t>
            </w:r>
          </w:p>
        </w:tc>
      </w:tr>
      <w:tr>
        <w:trPr>
          <w:cantSplit w:val="0"/>
          <w:trHeight w:val="340" w:hRule="atLeast"/>
          <w:tblHeader w:val="0"/>
        </w:trPr>
        <w:tc>
          <w:tcPr>
            <w:shd w:fill="8db3e2" w:val="clear"/>
            <w:vAlign w:val="center"/>
          </w:tcPr>
          <w:p w:rsidR="00000000" w:rsidDel="00000000" w:rsidP="00000000" w:rsidRDefault="00000000" w:rsidRPr="00000000" w14:paraId="0000000F">
            <w:pPr>
              <w:tabs>
                <w:tab w:val="left" w:leader="none" w:pos="14459"/>
              </w:tabs>
              <w:spacing w:after="120" w:lineRule="auto"/>
              <w:ind w:left="567" w:right="391" w:firstLine="0"/>
              <w:rPr>
                <w:b w:val="0"/>
                <w:sz w:val="22"/>
                <w:szCs w:val="22"/>
              </w:rPr>
            </w:pPr>
            <w:r w:rsidDel="00000000" w:rsidR="00000000" w:rsidRPr="00000000">
              <w:rPr>
                <w:b w:val="0"/>
                <w:sz w:val="22"/>
                <w:szCs w:val="22"/>
                <w:rtl w:val="0"/>
              </w:rPr>
              <w:t xml:space="preserve">BREVE DESCRIPCIÓN</w:t>
            </w:r>
          </w:p>
        </w:tc>
        <w:tc>
          <w:tcPr>
            <w:vAlign w:val="center"/>
          </w:tcPr>
          <w:p w:rsidR="00000000" w:rsidDel="00000000" w:rsidP="00000000" w:rsidRDefault="00000000" w:rsidRPr="00000000" w14:paraId="00000010">
            <w:pPr>
              <w:tabs>
                <w:tab w:val="left" w:leader="none" w:pos="14459"/>
              </w:tabs>
              <w:spacing w:after="120" w:lineRule="auto"/>
              <w:ind w:right="391"/>
              <w:rPr>
                <w:b w:val="0"/>
                <w:color w:val="ff0000"/>
                <w:sz w:val="22"/>
                <w:szCs w:val="22"/>
              </w:rPr>
            </w:pPr>
            <w:r w:rsidDel="00000000" w:rsidR="00000000" w:rsidRPr="00000000">
              <w:rPr>
                <w:b w:val="0"/>
                <w:sz w:val="22"/>
                <w:szCs w:val="22"/>
                <w:rtl w:val="0"/>
              </w:rPr>
              <w:t xml:space="preserve">El plan comercial es una herramienta que indica a los vendedores cuáles son los objetivos comerciales y cómo alcanzarlos. Por su parte, la propuesta comercial es un documento valioso que posibilita un acercamiento efectivo con los clientes, ya que plasma de una forma estructurada cuál es la solución propuesta por la empresa frente al requerimiento del cliente.</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tabs>
                <w:tab w:val="left" w:leader="none" w:pos="14459"/>
              </w:tabs>
              <w:spacing w:after="120" w:lineRule="auto"/>
              <w:ind w:left="567" w:right="391" w:firstLine="0"/>
              <w:rPr>
                <w:b w:val="0"/>
                <w:sz w:val="22"/>
                <w:szCs w:val="22"/>
              </w:rPr>
            </w:pPr>
            <w:r w:rsidDel="00000000" w:rsidR="00000000" w:rsidRPr="00000000">
              <w:rPr>
                <w:b w:val="0"/>
                <w:sz w:val="22"/>
                <w:szCs w:val="22"/>
                <w:rtl w:val="0"/>
              </w:rPr>
              <w:t xml:space="preserve">PALABRAS CLAVE</w:t>
            </w:r>
          </w:p>
        </w:tc>
        <w:tc>
          <w:tcPr>
            <w:vAlign w:val="center"/>
          </w:tcPr>
          <w:p w:rsidR="00000000" w:rsidDel="00000000" w:rsidP="00000000" w:rsidRDefault="00000000" w:rsidRPr="00000000" w14:paraId="00000012">
            <w:pPr>
              <w:tabs>
                <w:tab w:val="left" w:leader="none" w:pos="14459"/>
              </w:tabs>
              <w:spacing w:after="120" w:lineRule="auto"/>
              <w:ind w:right="391"/>
              <w:rPr>
                <w:b w:val="0"/>
                <w:sz w:val="22"/>
                <w:szCs w:val="22"/>
              </w:rPr>
            </w:pPr>
            <w:r w:rsidDel="00000000" w:rsidR="00000000" w:rsidRPr="00000000">
              <w:rPr>
                <w:b w:val="0"/>
                <w:sz w:val="22"/>
                <w:szCs w:val="22"/>
                <w:rtl w:val="0"/>
              </w:rPr>
              <w:t xml:space="preserve">Canales, cliente, comunicación, propuesta comercial, ventas.</w:t>
            </w:r>
          </w:p>
        </w:tc>
      </w:tr>
    </w:tbl>
    <w:p w:rsidR="00000000" w:rsidDel="00000000" w:rsidP="00000000" w:rsidRDefault="00000000" w:rsidRPr="00000000" w14:paraId="00000013">
      <w:pPr>
        <w:tabs>
          <w:tab w:val="left" w:leader="none" w:pos="14459"/>
        </w:tabs>
        <w:spacing w:after="120" w:line="240" w:lineRule="auto"/>
        <w:ind w:left="567" w:right="391" w:firstLine="0"/>
        <w:rPr/>
      </w:pPr>
      <w:r w:rsidDel="00000000" w:rsidR="00000000" w:rsidRPr="00000000">
        <w:rPr>
          <w:rtl w:val="0"/>
        </w:rPr>
      </w:r>
    </w:p>
    <w:tbl>
      <w:tblPr>
        <w:tblStyle w:val="Table4"/>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tabs>
                <w:tab w:val="left" w:leader="none" w:pos="14459"/>
              </w:tabs>
              <w:spacing w:after="120" w:lineRule="auto"/>
              <w:ind w:left="567" w:right="391" w:firstLine="0"/>
              <w:rPr>
                <w:b w:val="0"/>
                <w:sz w:val="22"/>
                <w:szCs w:val="22"/>
              </w:rPr>
            </w:pPr>
            <w:r w:rsidDel="00000000" w:rsidR="00000000" w:rsidRPr="00000000">
              <w:rPr>
                <w:b w:val="0"/>
                <w:sz w:val="22"/>
                <w:szCs w:val="22"/>
                <w:rtl w:val="0"/>
              </w:rPr>
              <w:t xml:space="preserve">ÁREA OCUPACIONAL</w:t>
            </w:r>
          </w:p>
        </w:tc>
        <w:tc>
          <w:tcPr>
            <w:vAlign w:val="center"/>
          </w:tcPr>
          <w:p w:rsidR="00000000" w:rsidDel="00000000" w:rsidP="00000000" w:rsidRDefault="00000000" w:rsidRPr="00000000" w14:paraId="00000015">
            <w:pPr>
              <w:tabs>
                <w:tab w:val="left" w:leader="none" w:pos="14459"/>
              </w:tabs>
              <w:spacing w:after="120" w:lineRule="auto"/>
              <w:ind w:right="391"/>
              <w:rPr>
                <w:b w:val="0"/>
                <w:sz w:val="22"/>
                <w:szCs w:val="22"/>
              </w:rPr>
            </w:pPr>
            <w:r w:rsidDel="00000000" w:rsidR="00000000" w:rsidRPr="00000000">
              <w:rPr>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tabs>
                <w:tab w:val="left" w:leader="none" w:pos="14459"/>
              </w:tabs>
              <w:spacing w:after="120" w:lineRule="auto"/>
              <w:ind w:left="567" w:right="391" w:firstLine="0"/>
              <w:rPr>
                <w:b w:val="0"/>
                <w:sz w:val="22"/>
                <w:szCs w:val="22"/>
              </w:rPr>
            </w:pPr>
            <w:r w:rsidDel="00000000" w:rsidR="00000000" w:rsidRPr="00000000">
              <w:rPr>
                <w:b w:val="0"/>
                <w:sz w:val="22"/>
                <w:szCs w:val="22"/>
                <w:rtl w:val="0"/>
              </w:rPr>
              <w:t xml:space="preserve">IDIOMA</w:t>
            </w:r>
          </w:p>
        </w:tc>
        <w:tc>
          <w:tcPr>
            <w:vAlign w:val="center"/>
          </w:tcPr>
          <w:p w:rsidR="00000000" w:rsidDel="00000000" w:rsidP="00000000" w:rsidRDefault="00000000" w:rsidRPr="00000000" w14:paraId="00000017">
            <w:pPr>
              <w:tabs>
                <w:tab w:val="left" w:leader="none" w:pos="14459"/>
              </w:tabs>
              <w:spacing w:after="120" w:lineRule="auto"/>
              <w:ind w:right="391"/>
              <w:rPr>
                <w:b w:val="0"/>
                <w:sz w:val="22"/>
                <w:szCs w:val="22"/>
              </w:rPr>
            </w:pPr>
            <w:r w:rsidDel="00000000" w:rsidR="00000000" w:rsidRPr="00000000">
              <w:rPr>
                <w:b w:val="0"/>
                <w:sz w:val="22"/>
                <w:szCs w:val="22"/>
                <w:rtl w:val="0"/>
              </w:rPr>
              <w:t xml:space="preserve">Español</w:t>
            </w:r>
          </w:p>
        </w:tc>
      </w:tr>
    </w:tbl>
    <w:p w:rsidR="00000000" w:rsidDel="00000000" w:rsidP="00000000" w:rsidRDefault="00000000" w:rsidRPr="00000000" w14:paraId="00000018">
      <w:pPr>
        <w:pStyle w:val="Heading1"/>
        <w:tabs>
          <w:tab w:val="left" w:leader="none" w:pos="14459"/>
        </w:tabs>
        <w:spacing w:before="0" w:line="240" w:lineRule="auto"/>
        <w:ind w:right="391"/>
        <w:rPr>
          <w:b w:val="1"/>
          <w:sz w:val="22"/>
          <w:szCs w:val="22"/>
        </w:rPr>
      </w:pPr>
      <w:bookmarkStart w:colFirst="0" w:colLast="0" w:name="_heading=h.4uusi36aq7le" w:id="0"/>
      <w:bookmarkEnd w:id="0"/>
      <w:r w:rsidDel="00000000" w:rsidR="00000000" w:rsidRPr="00000000">
        <w:rPr>
          <w:b w:val="1"/>
          <w:sz w:val="22"/>
          <w:szCs w:val="22"/>
          <w:rtl w:val="0"/>
        </w:rPr>
        <w:t xml:space="preserve">TABLA DE CONTENIDOS</w:t>
      </w:r>
    </w:p>
    <w:p w:rsidR="00000000" w:rsidDel="00000000" w:rsidP="00000000" w:rsidRDefault="00000000" w:rsidRPr="00000000" w14:paraId="00000019">
      <w:pPr>
        <w:tabs>
          <w:tab w:val="left" w:leader="none" w:pos="14459"/>
        </w:tabs>
        <w:spacing w:line="240" w:lineRule="auto"/>
        <w:rPr/>
      </w:pPr>
      <w:r w:rsidDel="00000000" w:rsidR="00000000" w:rsidRPr="00000000">
        <w:rPr>
          <w:rtl w:val="0"/>
        </w:rPr>
      </w:r>
    </w:p>
    <w:p w:rsidR="00000000" w:rsidDel="00000000" w:rsidP="00000000" w:rsidRDefault="00000000" w:rsidRPr="00000000" w14:paraId="0000001A">
      <w:pPr>
        <w:tabs>
          <w:tab w:val="left" w:leader="none" w:pos="14459"/>
        </w:tabs>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1B">
      <w:pPr>
        <w:tabs>
          <w:tab w:val="left" w:leader="none" w:pos="14459"/>
        </w:tabs>
        <w:spacing w:line="240" w:lineRule="auto"/>
        <w:ind w:right="391"/>
        <w:rPr>
          <w:b w:val="1"/>
        </w:rPr>
      </w:pPr>
      <w:r w:rsidDel="00000000" w:rsidR="00000000" w:rsidRPr="00000000">
        <w:rPr>
          <w:rtl w:val="0"/>
        </w:rPr>
      </w:r>
    </w:p>
    <w:p w:rsidR="00000000" w:rsidDel="00000000" w:rsidP="00000000" w:rsidRDefault="00000000" w:rsidRPr="00000000" w14:paraId="0000001C">
      <w:pPr>
        <w:tabs>
          <w:tab w:val="left" w:leader="none" w:pos="14459"/>
        </w:tabs>
        <w:spacing w:line="240" w:lineRule="auto"/>
        <w:ind w:right="391"/>
        <w:rPr>
          <w:b w:val="1"/>
        </w:rPr>
      </w:pPr>
      <w:r w:rsidDel="00000000" w:rsidR="00000000" w:rsidRPr="00000000">
        <w:rPr>
          <w:b w:val="1"/>
          <w:rtl w:val="0"/>
        </w:rPr>
        <w:t xml:space="preserve">1. Comunicación</w:t>
      </w:r>
    </w:p>
    <w:sdt>
      <w:sdtPr>
        <w:tag w:val="goog_rdk_2"/>
      </w:sdtPr>
      <w:sdtContent>
        <w:p w:rsidR="00000000" w:rsidDel="00000000" w:rsidP="00000000" w:rsidRDefault="00000000" w:rsidRPr="00000000" w14:paraId="0000001D">
          <w:pPr>
            <w:tabs>
              <w:tab w:val="left" w:leader="none" w:pos="14459"/>
            </w:tabs>
            <w:spacing w:line="240" w:lineRule="auto"/>
            <w:ind w:left="720" w:right="391" w:firstLine="0"/>
            <w:rPr>
              <w:del w:author="Hernando Garcia Plata" w:id="0" w:date="2023-02-21T04:24:28Z"/>
              <w:color w:val="ff0000"/>
            </w:rPr>
          </w:pPr>
          <w:sdt>
            <w:sdtPr>
              <w:tag w:val="goog_rdk_1"/>
            </w:sdtPr>
            <w:sdtContent>
              <w:del w:author="Hernando Garcia Plata" w:id="0" w:date="2023-02-21T04:24:28Z">
                <w:r w:rsidDel="00000000" w:rsidR="00000000" w:rsidRPr="00000000">
                  <w:rPr>
                    <w:color w:val="ff0000"/>
                    <w:rtl w:val="0"/>
                  </w:rPr>
                  <w:delText xml:space="preserve">1.1 Manejo y control de la información</w:delText>
                </w:r>
              </w:del>
            </w:sdtContent>
          </w:sdt>
        </w:p>
      </w:sdtContent>
    </w:sdt>
    <w:sdt>
      <w:sdtPr>
        <w:tag w:val="goog_rdk_4"/>
      </w:sdtPr>
      <w:sdtContent>
        <w:p w:rsidR="00000000" w:rsidDel="00000000" w:rsidP="00000000" w:rsidRDefault="00000000" w:rsidRPr="00000000" w14:paraId="0000001E">
          <w:pPr>
            <w:tabs>
              <w:tab w:val="left" w:leader="none" w:pos="14459"/>
            </w:tabs>
            <w:spacing w:line="240" w:lineRule="auto"/>
            <w:ind w:left="720" w:right="391" w:firstLine="0"/>
            <w:rPr>
              <w:del w:author="Hernando Garcia Plata" w:id="0" w:date="2023-02-21T04:24:28Z"/>
              <w:strike w:val="1"/>
              <w:color w:val="ff0000"/>
            </w:rPr>
          </w:pPr>
          <w:sdt>
            <w:sdtPr>
              <w:tag w:val="goog_rdk_3"/>
            </w:sdtPr>
            <w:sdtContent>
              <w:del w:author="Hernando Garcia Plata" w:id="0" w:date="2023-02-21T04:24:28Z">
                <w:r w:rsidDel="00000000" w:rsidR="00000000" w:rsidRPr="00000000">
                  <w:rPr>
                    <w:strike w:val="1"/>
                    <w:color w:val="ff0000"/>
                    <w:rtl w:val="0"/>
                  </w:rPr>
                  <w:delText xml:space="preserve">1.2 Canales de contacto   </w:delText>
                </w:r>
              </w:del>
            </w:sdtContent>
          </w:sdt>
        </w:p>
      </w:sdtContent>
    </w:sdt>
    <w:p w:rsidR="00000000" w:rsidDel="00000000" w:rsidP="00000000" w:rsidRDefault="00000000" w:rsidRPr="00000000" w14:paraId="0000001F">
      <w:pPr>
        <w:tabs>
          <w:tab w:val="left" w:leader="none" w:pos="14459"/>
        </w:tabs>
        <w:spacing w:line="240" w:lineRule="auto"/>
        <w:ind w:left="720" w:right="391" w:firstLine="0"/>
        <w:rPr/>
      </w:pPr>
      <w:sdt>
        <w:sdtPr>
          <w:tag w:val="goog_rdk_5"/>
        </w:sdtPr>
        <w:sdtContent>
          <w:del w:author="Hernando Garcia Plata" w:id="0" w:date="2023-02-21T04:24:28Z">
            <w:r w:rsidDel="00000000" w:rsidR="00000000" w:rsidRPr="00000000">
              <w:rPr>
                <w:color w:val="ff0000"/>
                <w:rtl w:val="0"/>
              </w:rPr>
              <w:delText xml:space="preserve">1.2 Protocolos de comunicación comercia</w:delText>
            </w:r>
            <w:r w:rsidDel="00000000" w:rsidR="00000000" w:rsidRPr="00000000">
              <w:rPr>
                <w:rtl w:val="0"/>
              </w:rPr>
              <w:delText xml:space="preserve">l </w:delText>
            </w:r>
          </w:del>
        </w:sdtContent>
      </w:sdt>
      <w:r w:rsidDel="00000000" w:rsidR="00000000" w:rsidRPr="00000000">
        <w:rPr>
          <w:rtl w:val="0"/>
        </w:rPr>
      </w:r>
    </w:p>
    <w:p w:rsidR="00000000" w:rsidDel="00000000" w:rsidP="00000000" w:rsidRDefault="00000000" w:rsidRPr="00000000" w14:paraId="00000020">
      <w:pPr>
        <w:tabs>
          <w:tab w:val="left" w:leader="none" w:pos="14459"/>
        </w:tabs>
        <w:spacing w:line="240" w:lineRule="auto"/>
        <w:ind w:right="391"/>
        <w:rPr>
          <w:b w:val="1"/>
        </w:rPr>
      </w:pPr>
      <w:r w:rsidDel="00000000" w:rsidR="00000000" w:rsidRPr="00000000">
        <w:rPr>
          <w:rtl w:val="0"/>
        </w:rPr>
      </w:r>
    </w:p>
    <w:p w:rsidR="00000000" w:rsidDel="00000000" w:rsidP="00000000" w:rsidRDefault="00000000" w:rsidRPr="00000000" w14:paraId="00000021">
      <w:pPr>
        <w:tabs>
          <w:tab w:val="left" w:leader="none" w:pos="14459"/>
        </w:tabs>
        <w:spacing w:line="240" w:lineRule="auto"/>
        <w:ind w:right="391"/>
        <w:rPr>
          <w:b w:val="1"/>
        </w:rPr>
      </w:pPr>
      <w:r w:rsidDel="00000000" w:rsidR="00000000" w:rsidRPr="00000000">
        <w:rPr>
          <w:b w:val="1"/>
          <w:rtl w:val="0"/>
        </w:rPr>
        <w:t xml:space="preserve">2. Ventas   </w:t>
      </w:r>
    </w:p>
    <w:sdt>
      <w:sdtPr>
        <w:tag w:val="goog_rdk_8"/>
      </w:sdtPr>
      <w:sdtContent>
        <w:p w:rsidR="00000000" w:rsidDel="00000000" w:rsidP="00000000" w:rsidRDefault="00000000" w:rsidRPr="00000000" w14:paraId="00000022">
          <w:pPr>
            <w:tabs>
              <w:tab w:val="left" w:leader="none" w:pos="14459"/>
            </w:tabs>
            <w:spacing w:line="240" w:lineRule="auto"/>
            <w:ind w:left="720" w:right="391" w:firstLine="0"/>
            <w:rPr>
              <w:del w:author="Hernando Garcia Plata" w:id="1" w:date="2023-02-21T04:24:35Z"/>
              <w:strike w:val="1"/>
              <w:color w:val="ff0000"/>
            </w:rPr>
          </w:pPr>
          <w:sdt>
            <w:sdtPr>
              <w:tag w:val="goog_rdk_7"/>
            </w:sdtPr>
            <w:sdtContent>
              <w:del w:author="Hernando Garcia Plata" w:id="1" w:date="2023-02-21T04:24:35Z">
                <w:r w:rsidDel="00000000" w:rsidR="00000000" w:rsidRPr="00000000">
                  <w:rPr>
                    <w:color w:val="ff0000"/>
                    <w:rtl w:val="0"/>
                  </w:rPr>
                  <w:delText xml:space="preserve">2</w:delText>
                </w:r>
                <w:r w:rsidDel="00000000" w:rsidR="00000000" w:rsidRPr="00000000">
                  <w:rPr>
                    <w:strike w:val="1"/>
                    <w:color w:val="ff0000"/>
                    <w:rtl w:val="0"/>
                  </w:rPr>
                  <w:delText xml:space="preserve">.1 El ciclo de venta  </w:delText>
                </w:r>
              </w:del>
            </w:sdtContent>
          </w:sdt>
        </w:p>
      </w:sdtContent>
    </w:sdt>
    <w:sdt>
      <w:sdtPr>
        <w:tag w:val="goog_rdk_10"/>
      </w:sdtPr>
      <w:sdtContent>
        <w:p w:rsidR="00000000" w:rsidDel="00000000" w:rsidP="00000000" w:rsidRDefault="00000000" w:rsidRPr="00000000" w14:paraId="00000023">
          <w:pPr>
            <w:tabs>
              <w:tab w:val="left" w:leader="none" w:pos="14459"/>
            </w:tabs>
            <w:spacing w:line="240" w:lineRule="auto"/>
            <w:ind w:left="720" w:right="391" w:firstLine="0"/>
            <w:rPr>
              <w:del w:author="Hernando Garcia Plata" w:id="1" w:date="2023-02-21T04:24:35Z"/>
              <w:strike w:val="1"/>
              <w:color w:val="ff0000"/>
            </w:rPr>
          </w:pPr>
          <w:sdt>
            <w:sdtPr>
              <w:tag w:val="goog_rdk_9"/>
            </w:sdtPr>
            <w:sdtContent>
              <w:del w:author="Hernando Garcia Plata" w:id="1" w:date="2023-02-21T04:24:35Z">
                <w:r w:rsidDel="00000000" w:rsidR="00000000" w:rsidRPr="00000000">
                  <w:rPr>
                    <w:strike w:val="1"/>
                    <w:color w:val="ff0000"/>
                    <w:rtl w:val="0"/>
                  </w:rPr>
                  <w:delText xml:space="preserve">2.2 Informes de ventas  </w:delText>
                </w:r>
              </w:del>
            </w:sdtContent>
          </w:sdt>
        </w:p>
      </w:sdtContent>
    </w:sdt>
    <w:p w:rsidR="00000000" w:rsidDel="00000000" w:rsidP="00000000" w:rsidRDefault="00000000" w:rsidRPr="00000000" w14:paraId="00000024">
      <w:pPr>
        <w:tabs>
          <w:tab w:val="left" w:leader="none" w:pos="14459"/>
        </w:tabs>
        <w:spacing w:line="240" w:lineRule="auto"/>
        <w:ind w:left="720" w:right="391" w:firstLine="0"/>
        <w:rPr/>
      </w:pPr>
      <w:bookmarkStart w:colFirst="0" w:colLast="0" w:name="_heading=h.26in1rg" w:id="1"/>
      <w:bookmarkEnd w:id="1"/>
      <w:sdt>
        <w:sdtPr>
          <w:tag w:val="goog_rdk_11"/>
        </w:sdtPr>
        <w:sdtContent>
          <w:del w:author="Hernando Garcia Plata" w:id="1" w:date="2023-02-21T04:24:35Z">
            <w:r w:rsidDel="00000000" w:rsidR="00000000" w:rsidRPr="00000000">
              <w:rPr>
                <w:color w:val="ff0000"/>
                <w:rtl w:val="0"/>
              </w:rPr>
              <w:delText xml:space="preserve">2.1 Propuesta y plan comercial </w:delText>
            </w:r>
          </w:del>
        </w:sdtContent>
      </w:sdt>
      <w:r w:rsidDel="00000000" w:rsidR="00000000" w:rsidRPr="00000000">
        <w:rPr>
          <w:color w:val="ff0000"/>
          <w:rtl w:val="0"/>
        </w:rPr>
        <w:t xml:space="preserve"> </w:t>
      </w:r>
      <w:r w:rsidDel="00000000" w:rsidR="00000000" w:rsidRPr="00000000">
        <w:rPr>
          <w:rtl w:val="0"/>
        </w:rPr>
        <w:t xml:space="preserve">                         </w:t>
      </w:r>
    </w:p>
    <w:p w:rsidR="00000000" w:rsidDel="00000000" w:rsidP="00000000" w:rsidRDefault="00000000" w:rsidRPr="00000000" w14:paraId="00000025">
      <w:pPr>
        <w:tabs>
          <w:tab w:val="left" w:leader="none"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026">
      <w:pPr>
        <w:rPr>
          <w:b w:val="1"/>
          <w:color w:val="7f7f7f"/>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INTRODUCCIÓN</w:t>
      </w:r>
    </w:p>
    <w:p w:rsidR="00000000" w:rsidDel="00000000" w:rsidP="00000000" w:rsidRDefault="00000000" w:rsidRPr="00000000" w14:paraId="00000028">
      <w:pPr>
        <w:rPr/>
      </w:pPr>
      <w:r w:rsidDel="00000000" w:rsidR="00000000" w:rsidRPr="00000000">
        <w:rPr>
          <w:rtl w:val="0"/>
        </w:rPr>
      </w:r>
    </w:p>
    <w:tbl>
      <w:tblPr>
        <w:tblStyle w:val="Table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9">
            <w:pPr>
              <w:keepNext w:val="1"/>
              <w:keepLines w:val="1"/>
              <w:pBdr>
                <w:top w:space="0" w:sz="0" w:val="nil"/>
                <w:left w:space="0" w:sz="0" w:val="nil"/>
                <w:bottom w:space="0" w:sz="0" w:val="nil"/>
                <w:right w:space="0" w:sz="0" w:val="nil"/>
                <w:between w:space="0" w:sz="0" w:val="nil"/>
              </w:pBdr>
              <w:spacing w:after="120" w:before="400" w:line="276" w:lineRule="auto"/>
              <w:jc w:val="center"/>
              <w:rPr>
                <w:b w:val="0"/>
                <w:color w:val="000000"/>
                <w:sz w:val="22"/>
                <w:szCs w:val="22"/>
              </w:rPr>
            </w:pPr>
            <w:r w:rsidDel="00000000" w:rsidR="00000000" w:rsidRPr="00000000">
              <w:rPr>
                <w:b w:val="0"/>
                <w:color w:val="00000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14459"/>
              </w:tabs>
              <w:spacing w:after="120" w:lineRule="auto"/>
              <w:ind w:right="391"/>
              <w:jc w:val="both"/>
              <w:rPr>
                <w:b w:val="0"/>
                <w:color w:val="6aa84f"/>
                <w:sz w:val="22"/>
                <w:szCs w:val="22"/>
              </w:rPr>
            </w:pPr>
            <w:r w:rsidDel="00000000" w:rsidR="00000000" w:rsidRPr="00000000">
              <w:rPr>
                <w:b w:val="0"/>
                <w:color w:val="6aa84f"/>
                <w:sz w:val="22"/>
                <w:szCs w:val="22"/>
                <w:rtl w:val="0"/>
              </w:rPr>
              <w:t xml:space="preserve">Estimado aprendiz, en este componente formativo se desarrollan contenidos relacionados con la </w:t>
            </w:r>
            <w:r w:rsidDel="00000000" w:rsidR="00000000" w:rsidRPr="00000000">
              <w:rPr>
                <w:color w:val="6aa84f"/>
                <w:sz w:val="22"/>
                <w:szCs w:val="22"/>
                <w:rtl w:val="0"/>
              </w:rPr>
              <w:t xml:space="preserve">presentación de la propuesta comercial</w:t>
            </w:r>
            <w:r w:rsidDel="00000000" w:rsidR="00000000" w:rsidRPr="00000000">
              <w:rPr>
                <w:b w:val="0"/>
                <w:color w:val="6aa84f"/>
                <w:sz w:val="22"/>
                <w:szCs w:val="22"/>
                <w:rtl w:val="0"/>
              </w:rPr>
              <w:t xml:space="preserve"> y los aspectos a considerar en su estructuración, con enfoque al sector turístico. Desde el ámbito de las relaciones se presenta el componente de comunicación, donde se detallan los diversos tipos de esta, la importancia de manejar y controlar el flujo de información, así como los diversos canales de contacto, protocolos de comunicación y sus características. </w:t>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14459"/>
              </w:tabs>
              <w:spacing w:after="120" w:lineRule="auto"/>
              <w:ind w:right="391"/>
              <w:jc w:val="both"/>
              <w:rPr>
                <w:b w:val="0"/>
                <w:color w:val="6aa84f"/>
                <w:sz w:val="22"/>
                <w:szCs w:val="22"/>
              </w:rPr>
            </w:pPr>
            <w:r w:rsidDel="00000000" w:rsidR="00000000" w:rsidRPr="00000000">
              <w:rPr>
                <w:b w:val="0"/>
                <w:color w:val="6aa84f"/>
                <w:sz w:val="22"/>
                <w:szCs w:val="22"/>
                <w:rtl w:val="0"/>
              </w:rPr>
              <w:t xml:space="preserve">Respecto a las ventas, en este recurso se presenta como es su ciclo y cuáles son sus componentes y etapas; adicionalmente, se muestran alternativas de cómo puede elaborarse un informe de ventas teniendo en cuenta los requerimientos de la organización. </w:t>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14459"/>
              </w:tabs>
              <w:spacing w:after="120" w:lineRule="auto"/>
              <w:ind w:right="391"/>
              <w:jc w:val="both"/>
              <w:rPr>
                <w:b w:val="0"/>
                <w:color w:val="6aa84f"/>
                <w:sz w:val="22"/>
                <w:szCs w:val="22"/>
              </w:rPr>
            </w:pPr>
            <w:r w:rsidDel="00000000" w:rsidR="00000000" w:rsidRPr="00000000">
              <w:rPr>
                <w:b w:val="0"/>
                <w:color w:val="6aa84f"/>
                <w:sz w:val="22"/>
                <w:szCs w:val="22"/>
                <w:rtl w:val="0"/>
              </w:rPr>
              <w:t xml:space="preserve">Con el estudio de las temáticas descritas anteriormente, estará en capacidad de generar propuestas y planes comerciales que potencialicen la gestión de ventas de productos turísticos.</w:t>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14459"/>
              </w:tabs>
              <w:spacing w:after="120" w:lineRule="auto"/>
              <w:ind w:right="391"/>
              <w:rPr>
                <w:b w:val="0"/>
                <w:sz w:val="22"/>
                <w:szCs w:val="22"/>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14459"/>
              </w:tabs>
              <w:spacing w:after="120" w:lineRule="auto"/>
              <w:ind w:right="391"/>
              <w:rPr>
                <w:b w:val="0"/>
              </w:rPr>
            </w:pPr>
            <w:r w:rsidDel="00000000" w:rsidR="00000000" w:rsidRPr="00000000">
              <w:rPr>
                <w:b w:val="0"/>
                <w:sz w:val="22"/>
                <w:szCs w:val="22"/>
                <w:rtl w:val="0"/>
              </w:rPr>
              <w:t xml:space="preserve">En el siguiente video conocerá, de forma general, la temática que estudiará a lo largo del componente formativo. ¡Muchos éxitos en este proceso de aprendizaje!</w:t>
            </w:r>
            <w:r w:rsidDel="00000000" w:rsidR="00000000" w:rsidRPr="00000000">
              <w:rPr>
                <w:rtl w:val="0"/>
              </w:rPr>
            </w:r>
          </w:p>
          <w:p w:rsidR="00000000" w:rsidDel="00000000" w:rsidP="00000000" w:rsidRDefault="00000000" w:rsidRPr="00000000" w14:paraId="0000002F">
            <w:pPr>
              <w:jc w:val="both"/>
              <w:rPr>
                <w:b w:val="0"/>
                <w:color w:val="7f7f7f"/>
              </w:rPr>
            </w:pPr>
            <w:r w:rsidDel="00000000" w:rsidR="00000000" w:rsidRPr="00000000">
              <w:rPr>
                <w:rtl w:val="0"/>
              </w:rPr>
            </w:r>
          </w:p>
        </w:tc>
      </w:tr>
    </w:tbl>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2">
      <w:pPr>
        <w:rPr>
          <w:i w:val="1"/>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tbl>
      <w:tblPr>
        <w:tblStyle w:val="Table6"/>
        <w:tblW w:w="1340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3315"/>
        <w:gridCol w:w="1472"/>
        <w:gridCol w:w="3937"/>
        <w:gridCol w:w="3372"/>
        <w:tblGridChange w:id="0">
          <w:tblGrid>
            <w:gridCol w:w="1305"/>
            <w:gridCol w:w="331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4">
            <w:pPr>
              <w:widowControl w:val="0"/>
              <w:jc w:val="center"/>
              <w:rPr/>
            </w:pPr>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5">
            <w:pPr>
              <w:keepNext w:val="1"/>
              <w:keepLines w:val="1"/>
              <w:widowControl w:val="0"/>
              <w:spacing w:after="60" w:lineRule="auto"/>
              <w:jc w:val="center"/>
              <w:rPr/>
            </w:pPr>
            <w:r w:rsidDel="00000000" w:rsidR="00000000" w:rsidRPr="00000000">
              <w:rPr>
                <w:rtl w:val="0"/>
              </w:rPr>
              <w:t xml:space="preserve">Video spot animado (</w:t>
            </w:r>
            <w:r w:rsidDel="00000000" w:rsidR="00000000" w:rsidRPr="00000000">
              <w:rPr>
                <w:color w:val="ff0000"/>
                <w:rtl w:val="0"/>
              </w:rPr>
              <w:t xml:space="preserve">El video que aparece en el HTML no es el mismo del contenido</w:t>
            </w:r>
            <w:r w:rsidDel="00000000" w:rsidR="00000000" w:rsidRPr="00000000">
              <w:rPr>
                <w:rtl w:val="0"/>
              </w:rPr>
              <w:t xml:space="preserve">)</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9">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A">
            <w:pPr>
              <w:widowControl w:val="0"/>
              <w:rPr/>
            </w:pPr>
            <w:r w:rsidDel="00000000" w:rsidR="00000000" w:rsidRPr="00000000">
              <w:rPr>
                <w:rtl w:val="0"/>
              </w:rPr>
              <w:t xml:space="preserve">La totalidad del texto locutado para el video no debe superar las 500 palabras aproximadamente</w:t>
            </w:r>
          </w:p>
          <w:p w:rsidR="00000000" w:rsidDel="00000000" w:rsidP="00000000" w:rsidRDefault="00000000" w:rsidRPr="00000000" w14:paraId="0000003B">
            <w:pPr>
              <w:widowControl w:val="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0">
            <w:pPr>
              <w:tabs>
                <w:tab w:val="left" w:leader="none" w:pos="14459"/>
              </w:tabs>
              <w:spacing w:after="120" w:lineRule="auto"/>
              <w:ind w:right="391"/>
              <w:rPr>
                <w:color w:val="999999"/>
              </w:rPr>
            </w:pPr>
            <w:r w:rsidDel="00000000" w:rsidR="00000000" w:rsidRPr="00000000">
              <w:rPr>
                <w:b w:val="0"/>
                <w:sz w:val="22"/>
                <w:szCs w:val="22"/>
                <w:rtl w:val="0"/>
              </w:rPr>
              <w:t xml:space="preserve">introducción a la presentación de la propuesta comercial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pPr>
            <w:r w:rsidDel="00000000" w:rsidR="00000000" w:rsidRPr="00000000">
              <w:rPr>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b w:val="0"/>
                <w:color w:val="999999"/>
              </w:rPr>
            </w:pPr>
            <w:bookmarkStart w:colFirst="0" w:colLast="0" w:name="_heading=h.1t3h5sf" w:id="2"/>
            <w:bookmarkEnd w:id="2"/>
            <w:r w:rsidDel="00000000" w:rsidR="00000000" w:rsidRPr="00000000">
              <w:rPr>
                <w:b w:val="0"/>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A">
            <w:pPr>
              <w:jc w:val="both"/>
              <w:rPr>
                <w:b w:val="0"/>
                <w:color w:val="999999"/>
              </w:rPr>
            </w:pPr>
            <w:r w:rsidDel="00000000" w:rsidR="00000000" w:rsidRPr="00000000">
              <w:rPr>
                <w:b w:val="0"/>
                <w:sz w:val="22"/>
                <w:szCs w:val="22"/>
                <w:rtl w:val="0"/>
              </w:rPr>
              <w:t xml:space="preserve">Venta de productos</w:t>
            </w:r>
            <w:r w:rsidDel="00000000" w:rsidR="00000000" w:rsidRPr="00000000">
              <w:rPr>
                <w:rtl w:val="0"/>
              </w:rPr>
            </w:r>
          </w:p>
          <w:p w:rsidR="00000000" w:rsidDel="00000000" w:rsidP="00000000" w:rsidRDefault="00000000" w:rsidRPr="00000000" w14:paraId="0000004B">
            <w:pPr>
              <w:widowControl w:val="0"/>
              <w:spacing w:line="276" w:lineRule="auto"/>
              <w:rPr>
                <w:b w:val="0"/>
                <w:color w:val="999999"/>
              </w:rPr>
            </w:pPr>
            <w:r w:rsidDel="00000000" w:rsidR="00000000" w:rsidRPr="00000000">
              <w:rPr>
                <w:color w:val="999999"/>
              </w:rPr>
              <w:drawing>
                <wp:inline distB="114300" distT="114300" distL="114300" distR="114300">
                  <wp:extent cx="1810703" cy="1352550"/>
                  <wp:effectExtent b="0" l="0" r="0" t="0"/>
                  <wp:docPr id="431"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1810703"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spacing w:line="276" w:lineRule="auto"/>
              <w:rPr>
                <w:b w:val="0"/>
                <w:color w:val="999999"/>
                <w:sz w:val="22"/>
                <w:szCs w:val="22"/>
              </w:rPr>
            </w:pPr>
            <w:hyperlink r:id="rId11">
              <w:r w:rsidDel="00000000" w:rsidR="00000000" w:rsidRPr="00000000">
                <w:rPr>
                  <w:b w:val="0"/>
                  <w:color w:val="1155cc"/>
                  <w:sz w:val="22"/>
                  <w:szCs w:val="22"/>
                  <w:u w:val="single"/>
                  <w:rtl w:val="0"/>
                </w:rPr>
                <w:t xml:space="preserve">https://img.freepik.com/vector-gratis/coleccion-iconos-planos-simbolos-linea-comprando-todo-mundo-e-shop-cesta-llena-pagando-entrega-domicilio_1284-33082.jpg?w=740&amp;t=st=1666278651~exp=1666279251~hmac=9f1f6cfcc2b8a6496cbeb09f0a45460f9836647f273ee1ca5cbf9499c42a86b4</w:t>
              </w:r>
            </w:hyperlink>
            <w:r w:rsidDel="00000000" w:rsidR="00000000" w:rsidRPr="00000000">
              <w:rPr>
                <w:rtl w:val="0"/>
              </w:rPr>
            </w:r>
          </w:p>
          <w:p w:rsidR="00000000" w:rsidDel="00000000" w:rsidP="00000000" w:rsidRDefault="00000000" w:rsidRPr="00000000" w14:paraId="0000004D">
            <w:pPr>
              <w:rPr>
                <w:b w:val="0"/>
              </w:rPr>
            </w:pPr>
            <w:r w:rsidDel="00000000" w:rsidR="00000000" w:rsidRPr="00000000">
              <w:rPr>
                <w:b w:val="0"/>
                <w:rtl w:val="0"/>
              </w:rPr>
              <w:t xml:space="preserve">Nota. Elaborar imagen </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4F">
            <w:pPr>
              <w:jc w:val="both"/>
              <w:rPr>
                <w:b w:val="0"/>
                <w:color w:val="999999"/>
              </w:rPr>
            </w:pPr>
            <w:bookmarkStart w:colFirst="0" w:colLast="0" w:name="_heading=h.4d34og8" w:id="3"/>
            <w:bookmarkEnd w:id="3"/>
            <w:r w:rsidDel="00000000" w:rsidR="00000000" w:rsidRPr="00000000">
              <w:rPr>
                <w:b w:val="0"/>
                <w:sz w:val="22"/>
                <w:szCs w:val="22"/>
                <w:rtl w:val="0"/>
              </w:rPr>
              <w:t xml:space="preserve">Este momento de aprendizaje está orientado a las ventas, las cuales constituyen el objetivo comercial de una empresa, ya que vender es la única forma de garantizar que los bienes y servicios que ofrece una organización lleguen a manos de los clientes. Por ello, y para que esto sea una realidad, las empresas requieren de vendedores que tengan las competencias necesarias para satisfacer las necesidades de los clientes y garantizar la rentabilidad que espera la compañía con la venta de sus productos.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jc w:val="both"/>
              <w:rPr>
                <w:b w:val="0"/>
                <w:sz w:val="22"/>
                <w:szCs w:val="22"/>
              </w:rPr>
            </w:pPr>
            <w:r w:rsidDel="00000000" w:rsidR="00000000" w:rsidRPr="00000000">
              <w:rPr>
                <w:b w:val="0"/>
                <w:sz w:val="22"/>
                <w:szCs w:val="22"/>
                <w:rtl w:val="0"/>
              </w:rPr>
              <w:t xml:space="preserve">Aprendizaje </w:t>
            </w:r>
          </w:p>
          <w:p w:rsidR="00000000" w:rsidDel="00000000" w:rsidP="00000000" w:rsidRDefault="00000000" w:rsidRPr="00000000" w14:paraId="00000051">
            <w:pPr>
              <w:jc w:val="both"/>
              <w:rPr>
                <w:b w:val="0"/>
                <w:sz w:val="22"/>
                <w:szCs w:val="22"/>
              </w:rPr>
            </w:pPr>
            <w:r w:rsidDel="00000000" w:rsidR="00000000" w:rsidRPr="00000000">
              <w:rPr>
                <w:rtl w:val="0"/>
              </w:rPr>
            </w:r>
          </w:p>
          <w:p w:rsidR="00000000" w:rsidDel="00000000" w:rsidP="00000000" w:rsidRDefault="00000000" w:rsidRPr="00000000" w14:paraId="00000052">
            <w:pPr>
              <w:jc w:val="both"/>
              <w:rPr>
                <w:b w:val="0"/>
                <w:sz w:val="22"/>
                <w:szCs w:val="22"/>
              </w:rPr>
            </w:pPr>
            <w:r w:rsidDel="00000000" w:rsidR="00000000" w:rsidRPr="00000000">
              <w:rPr>
                <w:b w:val="0"/>
                <w:sz w:val="22"/>
                <w:szCs w:val="22"/>
                <w:rtl w:val="0"/>
              </w:rPr>
              <w:t xml:space="preserve">Objetivo comercial</w:t>
            </w:r>
          </w:p>
          <w:p w:rsidR="00000000" w:rsidDel="00000000" w:rsidP="00000000" w:rsidRDefault="00000000" w:rsidRPr="00000000" w14:paraId="00000053">
            <w:pPr>
              <w:jc w:val="both"/>
              <w:rPr>
                <w:b w:val="0"/>
                <w:sz w:val="22"/>
                <w:szCs w:val="22"/>
              </w:rPr>
            </w:pPr>
            <w:r w:rsidDel="00000000" w:rsidR="00000000" w:rsidRPr="00000000">
              <w:rPr>
                <w:rtl w:val="0"/>
              </w:rPr>
            </w:r>
          </w:p>
          <w:p w:rsidR="00000000" w:rsidDel="00000000" w:rsidP="00000000" w:rsidRDefault="00000000" w:rsidRPr="00000000" w14:paraId="00000054">
            <w:pPr>
              <w:jc w:val="both"/>
              <w:rPr>
                <w:b w:val="0"/>
                <w:sz w:val="22"/>
                <w:szCs w:val="22"/>
              </w:rPr>
            </w:pPr>
            <w:r w:rsidDel="00000000" w:rsidR="00000000" w:rsidRPr="00000000">
              <w:rPr>
                <w:b w:val="0"/>
                <w:sz w:val="22"/>
                <w:szCs w:val="22"/>
                <w:rtl w:val="0"/>
              </w:rPr>
              <w:t xml:space="preserve">Competencias</w:t>
            </w:r>
          </w:p>
          <w:p w:rsidR="00000000" w:rsidDel="00000000" w:rsidP="00000000" w:rsidRDefault="00000000" w:rsidRPr="00000000" w14:paraId="00000055">
            <w:pPr>
              <w:jc w:val="both"/>
              <w:rPr>
                <w:b w:val="0"/>
                <w:sz w:val="22"/>
                <w:szCs w:val="22"/>
              </w:rPr>
            </w:pPr>
            <w:r w:rsidDel="00000000" w:rsidR="00000000" w:rsidRPr="00000000">
              <w:rPr>
                <w:rtl w:val="0"/>
              </w:rPr>
            </w:r>
          </w:p>
          <w:p w:rsidR="00000000" w:rsidDel="00000000" w:rsidP="00000000" w:rsidRDefault="00000000" w:rsidRPr="00000000" w14:paraId="00000056">
            <w:pPr>
              <w:jc w:val="both"/>
              <w:rPr>
                <w:b w:val="0"/>
                <w:sz w:val="22"/>
                <w:szCs w:val="22"/>
              </w:rPr>
            </w:pPr>
            <w:r w:rsidDel="00000000" w:rsidR="00000000" w:rsidRPr="00000000">
              <w:rPr>
                <w:b w:val="0"/>
                <w:sz w:val="22"/>
                <w:szCs w:val="22"/>
                <w:rtl w:val="0"/>
              </w:rPr>
              <w:t xml:space="preserve">Necesidades</w:t>
            </w:r>
          </w:p>
          <w:p w:rsidR="00000000" w:rsidDel="00000000" w:rsidP="00000000" w:rsidRDefault="00000000" w:rsidRPr="00000000" w14:paraId="00000057">
            <w:pPr>
              <w:jc w:val="both"/>
              <w:rPr>
                <w:b w:val="0"/>
                <w:sz w:val="22"/>
                <w:szCs w:val="22"/>
              </w:rPr>
            </w:pPr>
            <w:r w:rsidDel="00000000" w:rsidR="00000000" w:rsidRPr="00000000">
              <w:rPr>
                <w:rtl w:val="0"/>
              </w:rPr>
            </w:r>
          </w:p>
          <w:p w:rsidR="00000000" w:rsidDel="00000000" w:rsidP="00000000" w:rsidRDefault="00000000" w:rsidRPr="00000000" w14:paraId="00000058">
            <w:pPr>
              <w:jc w:val="both"/>
              <w:rPr>
                <w:b w:val="0"/>
                <w:sz w:val="22"/>
                <w:szCs w:val="22"/>
              </w:rPr>
            </w:pPr>
            <w:r w:rsidDel="00000000" w:rsidR="00000000" w:rsidRPr="00000000">
              <w:rPr>
                <w:b w:val="0"/>
                <w:sz w:val="22"/>
                <w:szCs w:val="22"/>
                <w:rtl w:val="0"/>
              </w:rPr>
              <w:t xml:space="preserve">Rentabilidad </w:t>
            </w:r>
          </w:p>
          <w:p w:rsidR="00000000" w:rsidDel="00000000" w:rsidP="00000000" w:rsidRDefault="00000000" w:rsidRPr="00000000" w14:paraId="00000059">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b w:val="0"/>
                <w:color w:val="999999"/>
              </w:rPr>
            </w:pPr>
            <w:r w:rsidDel="00000000" w:rsidR="00000000" w:rsidRPr="00000000">
              <w:rPr>
                <w:b w:val="0"/>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B">
            <w:pPr>
              <w:tabs>
                <w:tab w:val="left" w:leader="none" w:pos="14459"/>
              </w:tabs>
              <w:jc w:val="both"/>
              <w:rPr>
                <w:b w:val="0"/>
                <w:sz w:val="22"/>
                <w:szCs w:val="22"/>
              </w:rPr>
            </w:pPr>
            <w:r w:rsidDel="00000000" w:rsidR="00000000" w:rsidRPr="00000000">
              <w:rPr>
                <w:b w:val="0"/>
                <w:sz w:val="22"/>
                <w:szCs w:val="22"/>
                <w:rtl w:val="0"/>
              </w:rPr>
              <w:t xml:space="preserve"> Sector turismo</w:t>
            </w:r>
          </w:p>
          <w:p w:rsidR="00000000" w:rsidDel="00000000" w:rsidP="00000000" w:rsidRDefault="00000000" w:rsidRPr="00000000" w14:paraId="0000005C">
            <w:pPr>
              <w:tabs>
                <w:tab w:val="left" w:leader="none" w:pos="14459"/>
              </w:tabs>
              <w:jc w:val="both"/>
              <w:rPr>
                <w:b w:val="0"/>
                <w:sz w:val="22"/>
                <w:szCs w:val="22"/>
              </w:rPr>
            </w:pPr>
            <w:r w:rsidDel="00000000" w:rsidR="00000000" w:rsidRPr="00000000">
              <w:rPr/>
              <w:drawing>
                <wp:inline distB="114300" distT="114300" distL="114300" distR="114300">
                  <wp:extent cx="1784058" cy="1042988"/>
                  <wp:effectExtent b="0" l="0" r="0" t="0"/>
                  <wp:docPr id="434"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1784058"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tabs>
                <w:tab w:val="left" w:leader="none" w:pos="14459"/>
              </w:tabs>
              <w:jc w:val="both"/>
              <w:rPr>
                <w:b w:val="0"/>
                <w:sz w:val="22"/>
                <w:szCs w:val="22"/>
              </w:rPr>
            </w:pPr>
            <w:hyperlink r:id="rId13">
              <w:r w:rsidDel="00000000" w:rsidR="00000000" w:rsidRPr="00000000">
                <w:rPr>
                  <w:b w:val="0"/>
                  <w:color w:val="1155cc"/>
                  <w:sz w:val="22"/>
                  <w:szCs w:val="22"/>
                  <w:u w:val="single"/>
                  <w:rtl w:val="0"/>
                </w:rPr>
                <w:t xml:space="preserve">https://img.freepik.com/vector-gratis/coleccion-historias-instagram-viajes_52683-57976.jpg?w=826&amp;t=st=1666278936~exp=1666279536~hmac=ba4c045c274668bf715fdad79fb3c8471d109028ae1c95c8a975ebd5637c78cc</w:t>
              </w:r>
            </w:hyperlink>
            <w:r w:rsidDel="00000000" w:rsidR="00000000" w:rsidRPr="00000000">
              <w:rPr>
                <w:rtl w:val="0"/>
              </w:rPr>
            </w:r>
          </w:p>
          <w:p w:rsidR="00000000" w:rsidDel="00000000" w:rsidP="00000000" w:rsidRDefault="00000000" w:rsidRPr="00000000" w14:paraId="0000005E">
            <w:pPr>
              <w:tabs>
                <w:tab w:val="left" w:leader="none" w:pos="14459"/>
              </w:tabs>
              <w:jc w:val="both"/>
              <w:rPr>
                <w:b w:val="0"/>
                <w:sz w:val="22"/>
                <w:szCs w:val="22"/>
              </w:rPr>
            </w:pPr>
            <w:r w:rsidDel="00000000" w:rsidR="00000000" w:rsidRPr="00000000">
              <w:rPr>
                <w:b w:val="0"/>
                <w:rtl w:val="0"/>
              </w:rPr>
              <w:t xml:space="preserve">Nota. Elaborar imagen </w:t>
            </w:r>
            <w:r w:rsidDel="00000000" w:rsidR="00000000" w:rsidRPr="00000000">
              <w:rPr>
                <w:rtl w:val="0"/>
              </w:rPr>
            </w:r>
          </w:p>
          <w:p w:rsidR="00000000" w:rsidDel="00000000" w:rsidP="00000000" w:rsidRDefault="00000000" w:rsidRPr="00000000" w14:paraId="0000005F">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61">
            <w:pPr>
              <w:tabs>
                <w:tab w:val="left" w:leader="none" w:pos="14459"/>
              </w:tabs>
              <w:jc w:val="both"/>
              <w:rPr>
                <w:b w:val="0"/>
                <w:sz w:val="22"/>
                <w:szCs w:val="22"/>
              </w:rPr>
            </w:pPr>
            <w:r w:rsidDel="00000000" w:rsidR="00000000" w:rsidRPr="00000000">
              <w:rPr>
                <w:b w:val="0"/>
                <w:sz w:val="22"/>
                <w:szCs w:val="22"/>
                <w:rtl w:val="0"/>
              </w:rPr>
              <w:t xml:space="preserve">Esto es fundamental en el sector turismo, donde lo que se ofrece son servicios y experiencias; se requiere tener fuertes habilidades que permitan persuadir a los interesados para acceder a los servicios y adquirir los productos de la empresa, la cual debe ser presentada como la mejor opción.</w:t>
            </w:r>
          </w:p>
        </w:tc>
        <w:tc>
          <w:tcPr>
            <w:shd w:fill="auto" w:val="clear"/>
            <w:tcMar>
              <w:top w:w="100.0" w:type="dxa"/>
              <w:left w:w="100.0" w:type="dxa"/>
              <w:bottom w:w="100.0" w:type="dxa"/>
              <w:right w:w="100.0" w:type="dxa"/>
            </w:tcMar>
          </w:tcPr>
          <w:p w:rsidR="00000000" w:rsidDel="00000000" w:rsidP="00000000" w:rsidRDefault="00000000" w:rsidRPr="00000000" w14:paraId="00000062">
            <w:pPr>
              <w:tabs>
                <w:tab w:val="left" w:leader="none" w:pos="14459"/>
              </w:tabs>
              <w:jc w:val="both"/>
              <w:rPr>
                <w:b w:val="0"/>
                <w:sz w:val="22"/>
                <w:szCs w:val="22"/>
              </w:rPr>
            </w:pPr>
            <w:r w:rsidDel="00000000" w:rsidR="00000000" w:rsidRPr="00000000">
              <w:rPr>
                <w:b w:val="0"/>
                <w:sz w:val="22"/>
                <w:szCs w:val="22"/>
                <w:rtl w:val="0"/>
              </w:rPr>
              <w:t xml:space="preserve">Sector turismo</w:t>
            </w:r>
          </w:p>
          <w:p w:rsidR="00000000" w:rsidDel="00000000" w:rsidP="00000000" w:rsidRDefault="00000000" w:rsidRPr="00000000" w14:paraId="00000063">
            <w:pPr>
              <w:tabs>
                <w:tab w:val="left" w:leader="none" w:pos="14459"/>
              </w:tabs>
              <w:jc w:val="both"/>
              <w:rPr>
                <w:b w:val="0"/>
                <w:sz w:val="22"/>
                <w:szCs w:val="22"/>
              </w:rPr>
            </w:pPr>
            <w:r w:rsidDel="00000000" w:rsidR="00000000" w:rsidRPr="00000000">
              <w:rPr>
                <w:rtl w:val="0"/>
              </w:rPr>
            </w:r>
          </w:p>
          <w:p w:rsidR="00000000" w:rsidDel="00000000" w:rsidP="00000000" w:rsidRDefault="00000000" w:rsidRPr="00000000" w14:paraId="00000064">
            <w:pPr>
              <w:tabs>
                <w:tab w:val="left" w:leader="none" w:pos="14459"/>
              </w:tabs>
              <w:jc w:val="both"/>
              <w:rPr>
                <w:b w:val="0"/>
                <w:sz w:val="22"/>
                <w:szCs w:val="22"/>
              </w:rPr>
            </w:pPr>
            <w:r w:rsidDel="00000000" w:rsidR="00000000" w:rsidRPr="00000000">
              <w:rPr>
                <w:b w:val="0"/>
                <w:sz w:val="22"/>
                <w:szCs w:val="22"/>
                <w:rtl w:val="0"/>
              </w:rPr>
              <w:t xml:space="preserve">Servicios y experiencias</w:t>
            </w:r>
          </w:p>
          <w:p w:rsidR="00000000" w:rsidDel="00000000" w:rsidP="00000000" w:rsidRDefault="00000000" w:rsidRPr="00000000" w14:paraId="00000065">
            <w:pPr>
              <w:tabs>
                <w:tab w:val="left" w:leader="none" w:pos="14459"/>
              </w:tabs>
              <w:jc w:val="both"/>
              <w:rPr>
                <w:b w:val="0"/>
                <w:sz w:val="22"/>
                <w:szCs w:val="22"/>
              </w:rPr>
            </w:pPr>
            <w:r w:rsidDel="00000000" w:rsidR="00000000" w:rsidRPr="00000000">
              <w:rPr>
                <w:rtl w:val="0"/>
              </w:rPr>
            </w:r>
          </w:p>
          <w:p w:rsidR="00000000" w:rsidDel="00000000" w:rsidP="00000000" w:rsidRDefault="00000000" w:rsidRPr="00000000" w14:paraId="00000066">
            <w:pPr>
              <w:tabs>
                <w:tab w:val="left" w:leader="none" w:pos="14459"/>
              </w:tabs>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b w:val="0"/>
                <w:color w:val="999999"/>
              </w:rPr>
            </w:pPr>
            <w:r w:rsidDel="00000000" w:rsidR="00000000" w:rsidRPr="00000000">
              <w:rPr>
                <w:b w:val="0"/>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276" w:lineRule="auto"/>
              <w:rPr>
                <w:b w:val="0"/>
              </w:rPr>
            </w:pPr>
            <w:r w:rsidDel="00000000" w:rsidR="00000000" w:rsidRPr="00000000">
              <w:rPr>
                <w:b w:val="0"/>
                <w:rtl w:val="0"/>
              </w:rPr>
              <w:t xml:space="preserve">La comunicación</w:t>
            </w:r>
          </w:p>
          <w:p w:rsidR="00000000" w:rsidDel="00000000" w:rsidP="00000000" w:rsidRDefault="00000000" w:rsidRPr="00000000" w14:paraId="00000069">
            <w:pPr>
              <w:widowControl w:val="0"/>
              <w:spacing w:line="276" w:lineRule="auto"/>
              <w:rPr>
                <w:b w:val="0"/>
              </w:rPr>
            </w:pPr>
            <w:r w:rsidDel="00000000" w:rsidR="00000000" w:rsidRPr="00000000">
              <w:rPr/>
              <w:drawing>
                <wp:inline distB="114300" distT="114300" distL="114300" distR="114300">
                  <wp:extent cx="1889091" cy="1250268"/>
                  <wp:effectExtent b="0" l="0" r="0" t="0"/>
                  <wp:docPr id="433"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1889091" cy="125026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line="276" w:lineRule="auto"/>
              <w:rPr>
                <w:b w:val="0"/>
                <w:sz w:val="22"/>
                <w:szCs w:val="22"/>
              </w:rPr>
            </w:pPr>
            <w:hyperlink r:id="rId15">
              <w:r w:rsidDel="00000000" w:rsidR="00000000" w:rsidRPr="00000000">
                <w:rPr>
                  <w:b w:val="0"/>
                  <w:color w:val="1155cc"/>
                  <w:sz w:val="22"/>
                  <w:szCs w:val="22"/>
                  <w:u w:val="single"/>
                  <w:rtl w:val="0"/>
                </w:rPr>
                <w:t xml:space="preserve">https://img.freepik.com/vector-gratis/ilustracion-concepto-conversacion_114360-1102.jpg?w=740&amp;t=st=1666279148~exp=1666279748~hmac=e56488816986451acd478c1512c76f4e6f6790d1519730ba69cecadf83d7a1cc</w:t>
              </w:r>
            </w:hyperlink>
            <w:r w:rsidDel="00000000" w:rsidR="00000000" w:rsidRPr="00000000">
              <w:rPr>
                <w:rtl w:val="0"/>
              </w:rPr>
            </w:r>
          </w:p>
          <w:p w:rsidR="00000000" w:rsidDel="00000000" w:rsidP="00000000" w:rsidRDefault="00000000" w:rsidRPr="00000000" w14:paraId="0000006B">
            <w:pPr>
              <w:rPr>
                <w:b w:val="0"/>
              </w:rPr>
            </w:pPr>
            <w:r w:rsidDel="00000000" w:rsidR="00000000" w:rsidRPr="00000000">
              <w:rPr>
                <w:b w:val="0"/>
                <w:rtl w:val="0"/>
              </w:rPr>
              <w:t xml:space="preserve">Nota. Elaborar imagen </w:t>
            </w:r>
          </w:p>
          <w:p w:rsidR="00000000" w:rsidDel="00000000" w:rsidP="00000000" w:rsidRDefault="00000000" w:rsidRPr="00000000" w14:paraId="0000006C">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6E">
            <w:pPr>
              <w:jc w:val="both"/>
              <w:rPr>
                <w:b w:val="0"/>
                <w:color w:val="999999"/>
              </w:rPr>
            </w:pPr>
            <w:r w:rsidDel="00000000" w:rsidR="00000000" w:rsidRPr="00000000">
              <w:rPr>
                <w:b w:val="0"/>
                <w:sz w:val="22"/>
                <w:szCs w:val="22"/>
                <w:rtl w:val="0"/>
              </w:rPr>
              <w:t xml:space="preserve">En la primera parte del componente se abordará la comunicación como elemento clave dentro de las interacciones humanas, tanto en el contexto social como empresarial; desde esta perspectiva, se conocerá sobre el manejo y control de la información, un aspecto clave para los colaboradores de la empresa, quienes todos los días son receptores de datos de los diferentes grupos de interés de la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jc w:val="both"/>
              <w:rPr>
                <w:b w:val="0"/>
                <w:sz w:val="22"/>
                <w:szCs w:val="22"/>
              </w:rPr>
            </w:pPr>
            <w:r w:rsidDel="00000000" w:rsidR="00000000" w:rsidRPr="00000000">
              <w:rPr>
                <w:b w:val="0"/>
                <w:sz w:val="22"/>
                <w:szCs w:val="22"/>
                <w:rtl w:val="0"/>
              </w:rPr>
              <w:t xml:space="preserve">Comunicación</w:t>
            </w:r>
          </w:p>
          <w:p w:rsidR="00000000" w:rsidDel="00000000" w:rsidP="00000000" w:rsidRDefault="00000000" w:rsidRPr="00000000" w14:paraId="00000070">
            <w:pPr>
              <w:jc w:val="both"/>
              <w:rPr>
                <w:b w:val="0"/>
                <w:sz w:val="22"/>
                <w:szCs w:val="22"/>
              </w:rPr>
            </w:pPr>
            <w:r w:rsidDel="00000000" w:rsidR="00000000" w:rsidRPr="00000000">
              <w:rPr>
                <w:rtl w:val="0"/>
              </w:rPr>
            </w:r>
          </w:p>
          <w:p w:rsidR="00000000" w:rsidDel="00000000" w:rsidP="00000000" w:rsidRDefault="00000000" w:rsidRPr="00000000" w14:paraId="00000071">
            <w:pPr>
              <w:jc w:val="both"/>
              <w:rPr>
                <w:b w:val="0"/>
                <w:sz w:val="22"/>
                <w:szCs w:val="22"/>
              </w:rPr>
            </w:pPr>
            <w:r w:rsidDel="00000000" w:rsidR="00000000" w:rsidRPr="00000000">
              <w:rPr>
                <w:b w:val="0"/>
                <w:sz w:val="22"/>
                <w:szCs w:val="22"/>
                <w:rtl w:val="0"/>
              </w:rPr>
              <w:t xml:space="preserve">Interacciones humanas</w:t>
            </w:r>
          </w:p>
          <w:p w:rsidR="00000000" w:rsidDel="00000000" w:rsidP="00000000" w:rsidRDefault="00000000" w:rsidRPr="00000000" w14:paraId="00000072">
            <w:pPr>
              <w:jc w:val="both"/>
              <w:rPr>
                <w:b w:val="0"/>
                <w:sz w:val="22"/>
                <w:szCs w:val="22"/>
              </w:rPr>
            </w:pPr>
            <w:r w:rsidDel="00000000" w:rsidR="00000000" w:rsidRPr="00000000">
              <w:rPr>
                <w:rtl w:val="0"/>
              </w:rPr>
            </w:r>
          </w:p>
          <w:p w:rsidR="00000000" w:rsidDel="00000000" w:rsidP="00000000" w:rsidRDefault="00000000" w:rsidRPr="00000000" w14:paraId="00000073">
            <w:pPr>
              <w:jc w:val="both"/>
              <w:rPr>
                <w:b w:val="0"/>
                <w:sz w:val="22"/>
                <w:szCs w:val="22"/>
              </w:rPr>
            </w:pPr>
            <w:r w:rsidDel="00000000" w:rsidR="00000000" w:rsidRPr="00000000">
              <w:rPr>
                <w:b w:val="0"/>
                <w:sz w:val="22"/>
                <w:szCs w:val="22"/>
                <w:rtl w:val="0"/>
              </w:rPr>
              <w:t xml:space="preserve">Contexto social</w:t>
            </w:r>
          </w:p>
          <w:p w:rsidR="00000000" w:rsidDel="00000000" w:rsidP="00000000" w:rsidRDefault="00000000" w:rsidRPr="00000000" w14:paraId="00000074">
            <w:pPr>
              <w:jc w:val="both"/>
              <w:rPr>
                <w:b w:val="0"/>
                <w:sz w:val="22"/>
                <w:szCs w:val="22"/>
              </w:rPr>
            </w:pPr>
            <w:r w:rsidDel="00000000" w:rsidR="00000000" w:rsidRPr="00000000">
              <w:rPr>
                <w:rtl w:val="0"/>
              </w:rPr>
            </w:r>
          </w:p>
          <w:p w:rsidR="00000000" w:rsidDel="00000000" w:rsidP="00000000" w:rsidRDefault="00000000" w:rsidRPr="00000000" w14:paraId="00000075">
            <w:pPr>
              <w:jc w:val="both"/>
              <w:rPr>
                <w:b w:val="0"/>
                <w:sz w:val="22"/>
                <w:szCs w:val="22"/>
              </w:rPr>
            </w:pPr>
            <w:r w:rsidDel="00000000" w:rsidR="00000000" w:rsidRPr="00000000">
              <w:rPr>
                <w:b w:val="0"/>
                <w:sz w:val="22"/>
                <w:szCs w:val="22"/>
                <w:rtl w:val="0"/>
              </w:rPr>
              <w:t xml:space="preserve">Manejo y control de la información</w:t>
            </w:r>
          </w:p>
          <w:p w:rsidR="00000000" w:rsidDel="00000000" w:rsidP="00000000" w:rsidRDefault="00000000" w:rsidRPr="00000000" w14:paraId="00000076">
            <w:pPr>
              <w:jc w:val="both"/>
              <w:rPr>
                <w:b w:val="0"/>
                <w:sz w:val="22"/>
                <w:szCs w:val="22"/>
              </w:rPr>
            </w:pPr>
            <w:r w:rsidDel="00000000" w:rsidR="00000000" w:rsidRPr="00000000">
              <w:rPr>
                <w:rtl w:val="0"/>
              </w:rPr>
            </w:r>
          </w:p>
          <w:p w:rsidR="00000000" w:rsidDel="00000000" w:rsidP="00000000" w:rsidRDefault="00000000" w:rsidRPr="00000000" w14:paraId="00000077">
            <w:pPr>
              <w:jc w:val="both"/>
              <w:rPr>
                <w:b w:val="0"/>
                <w:sz w:val="22"/>
                <w:szCs w:val="22"/>
              </w:rPr>
            </w:pPr>
            <w:r w:rsidDel="00000000" w:rsidR="00000000" w:rsidRPr="00000000">
              <w:rPr>
                <w:b w:val="0"/>
                <w:sz w:val="22"/>
                <w:szCs w:val="22"/>
                <w:rtl w:val="0"/>
              </w:rPr>
              <w:t xml:space="preserve">Colaboradores</w:t>
            </w:r>
          </w:p>
          <w:p w:rsidR="00000000" w:rsidDel="00000000" w:rsidP="00000000" w:rsidRDefault="00000000" w:rsidRPr="00000000" w14:paraId="00000078">
            <w:pPr>
              <w:jc w:val="both"/>
              <w:rPr>
                <w:b w:val="0"/>
                <w:sz w:val="22"/>
                <w:szCs w:val="22"/>
              </w:rPr>
            </w:pPr>
            <w:r w:rsidDel="00000000" w:rsidR="00000000" w:rsidRPr="00000000">
              <w:rPr>
                <w:rtl w:val="0"/>
              </w:rPr>
            </w:r>
          </w:p>
          <w:p w:rsidR="00000000" w:rsidDel="00000000" w:rsidP="00000000" w:rsidRDefault="00000000" w:rsidRPr="00000000" w14:paraId="00000079">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b w:val="0"/>
                <w:color w:val="999999"/>
              </w:rPr>
            </w:pPr>
            <w:r w:rsidDel="00000000" w:rsidR="00000000" w:rsidRPr="00000000">
              <w:rPr>
                <w:b w:val="0"/>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B">
            <w:pPr>
              <w:jc w:val="both"/>
              <w:rPr>
                <w:b w:val="0"/>
              </w:rPr>
            </w:pPr>
            <w:r w:rsidDel="00000000" w:rsidR="00000000" w:rsidRPr="00000000">
              <w:rPr>
                <w:b w:val="0"/>
                <w:sz w:val="22"/>
                <w:szCs w:val="22"/>
                <w:rtl w:val="0"/>
              </w:rPr>
              <w:t xml:space="preserve">Comunicación entre empresa y clientes</w:t>
            </w:r>
            <w:r w:rsidDel="00000000" w:rsidR="00000000" w:rsidRPr="00000000">
              <w:rPr>
                <w:rtl w:val="0"/>
              </w:rPr>
            </w:r>
          </w:p>
          <w:p w:rsidR="00000000" w:rsidDel="00000000" w:rsidP="00000000" w:rsidRDefault="00000000" w:rsidRPr="00000000" w14:paraId="0000007C">
            <w:pPr>
              <w:widowControl w:val="0"/>
              <w:spacing w:line="276" w:lineRule="auto"/>
              <w:rPr>
                <w:b w:val="0"/>
              </w:rPr>
            </w:pPr>
            <w:r w:rsidDel="00000000" w:rsidR="00000000" w:rsidRPr="00000000">
              <w:rPr>
                <w:rtl w:val="0"/>
              </w:rPr>
            </w:r>
          </w:p>
          <w:p w:rsidR="00000000" w:rsidDel="00000000" w:rsidP="00000000" w:rsidRDefault="00000000" w:rsidRPr="00000000" w14:paraId="0000007D">
            <w:pPr>
              <w:widowControl w:val="0"/>
              <w:spacing w:line="276" w:lineRule="auto"/>
              <w:rPr>
                <w:b w:val="0"/>
              </w:rPr>
            </w:pPr>
            <w:r w:rsidDel="00000000" w:rsidR="00000000" w:rsidRPr="00000000">
              <w:rPr/>
              <w:drawing>
                <wp:inline distB="114300" distT="114300" distL="114300" distR="114300">
                  <wp:extent cx="1971675" cy="1320800"/>
                  <wp:effectExtent b="0" l="0" r="0" t="0"/>
                  <wp:docPr id="436"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197167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spacing w:line="276" w:lineRule="auto"/>
              <w:rPr>
                <w:b w:val="0"/>
                <w:sz w:val="22"/>
                <w:szCs w:val="22"/>
              </w:rPr>
            </w:pPr>
            <w:hyperlink r:id="rId17">
              <w:r w:rsidDel="00000000" w:rsidR="00000000" w:rsidRPr="00000000">
                <w:rPr>
                  <w:b w:val="0"/>
                  <w:color w:val="1155cc"/>
                  <w:sz w:val="22"/>
                  <w:szCs w:val="22"/>
                  <w:u w:val="single"/>
                  <w:rtl w:val="0"/>
                </w:rPr>
                <w:t xml:space="preserve">https://img.freepik.com/foto-gratis/mujer-mascara-pidiendo-comida-cafe-restaurante-covid-19_53876-97518.jpg?t=st=1666279335~exp=1666279935~hmac=61bd879dee4710f48ba32afc27fbe00c5eb3e0baa325efeeded9e5933504728d</w:t>
              </w:r>
            </w:hyperlink>
            <w:r w:rsidDel="00000000" w:rsidR="00000000" w:rsidRPr="00000000">
              <w:rPr>
                <w:rtl w:val="0"/>
              </w:rPr>
            </w:r>
          </w:p>
          <w:p w:rsidR="00000000" w:rsidDel="00000000" w:rsidP="00000000" w:rsidRDefault="00000000" w:rsidRPr="00000000" w14:paraId="0000007F">
            <w:pPr>
              <w:rPr>
                <w:b w:val="0"/>
              </w:rPr>
            </w:pPr>
            <w:r w:rsidDel="00000000" w:rsidR="00000000" w:rsidRPr="00000000">
              <w:rPr>
                <w:b w:val="0"/>
                <w:rtl w:val="0"/>
              </w:rPr>
              <w:t xml:space="preserve">Nota. Elaborar imagen </w:t>
            </w:r>
          </w:p>
          <w:p w:rsidR="00000000" w:rsidDel="00000000" w:rsidP="00000000" w:rsidRDefault="00000000" w:rsidRPr="00000000" w14:paraId="00000080">
            <w:pPr>
              <w:widowControl w:val="0"/>
              <w:spacing w:line="276" w:lineRule="auto"/>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82">
            <w:pPr>
              <w:jc w:val="both"/>
              <w:rPr>
                <w:b w:val="0"/>
                <w:color w:val="999999"/>
              </w:rPr>
            </w:pPr>
            <w:r w:rsidDel="00000000" w:rsidR="00000000" w:rsidRPr="00000000">
              <w:rPr>
                <w:b w:val="0"/>
                <w:sz w:val="22"/>
                <w:szCs w:val="22"/>
                <w:rtl w:val="0"/>
              </w:rPr>
              <w:t xml:space="preserve">Posteriormente, se tratará el tema de los canales de contacto, con el fin de mostrar que hoy en día, y gracias a la tecnología, se cuenta con varias formas de comunicación entre empresas y clientes. Además, se expondrán los protocolos de comunicación empresarial, concebidos como un mecanismo que permite comunicaciones más asertivas entre los vendedores o agentes de servicio y sus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jc w:val="both"/>
              <w:rPr>
                <w:b w:val="0"/>
                <w:sz w:val="22"/>
                <w:szCs w:val="22"/>
              </w:rPr>
            </w:pPr>
            <w:r w:rsidDel="00000000" w:rsidR="00000000" w:rsidRPr="00000000">
              <w:rPr>
                <w:b w:val="0"/>
                <w:sz w:val="22"/>
                <w:szCs w:val="22"/>
                <w:rtl w:val="0"/>
              </w:rPr>
              <w:t xml:space="preserve">Canales de contacto</w:t>
            </w:r>
          </w:p>
          <w:p w:rsidR="00000000" w:rsidDel="00000000" w:rsidP="00000000" w:rsidRDefault="00000000" w:rsidRPr="00000000" w14:paraId="00000084">
            <w:pPr>
              <w:jc w:val="both"/>
              <w:rPr>
                <w:b w:val="0"/>
                <w:sz w:val="22"/>
                <w:szCs w:val="22"/>
              </w:rPr>
            </w:pPr>
            <w:r w:rsidDel="00000000" w:rsidR="00000000" w:rsidRPr="00000000">
              <w:rPr>
                <w:rtl w:val="0"/>
              </w:rPr>
            </w:r>
          </w:p>
          <w:p w:rsidR="00000000" w:rsidDel="00000000" w:rsidP="00000000" w:rsidRDefault="00000000" w:rsidRPr="00000000" w14:paraId="00000085">
            <w:pPr>
              <w:jc w:val="both"/>
              <w:rPr>
                <w:b w:val="0"/>
                <w:sz w:val="22"/>
                <w:szCs w:val="22"/>
              </w:rPr>
            </w:pPr>
            <w:r w:rsidDel="00000000" w:rsidR="00000000" w:rsidRPr="00000000">
              <w:rPr>
                <w:b w:val="0"/>
                <w:sz w:val="22"/>
                <w:szCs w:val="22"/>
                <w:rtl w:val="0"/>
              </w:rPr>
              <w:t xml:space="preserve">Tecnología</w:t>
            </w:r>
          </w:p>
          <w:p w:rsidR="00000000" w:rsidDel="00000000" w:rsidP="00000000" w:rsidRDefault="00000000" w:rsidRPr="00000000" w14:paraId="00000086">
            <w:pPr>
              <w:jc w:val="both"/>
              <w:rPr>
                <w:b w:val="0"/>
                <w:sz w:val="22"/>
                <w:szCs w:val="22"/>
              </w:rPr>
            </w:pPr>
            <w:r w:rsidDel="00000000" w:rsidR="00000000" w:rsidRPr="00000000">
              <w:rPr>
                <w:rtl w:val="0"/>
              </w:rPr>
            </w:r>
          </w:p>
          <w:p w:rsidR="00000000" w:rsidDel="00000000" w:rsidP="00000000" w:rsidRDefault="00000000" w:rsidRPr="00000000" w14:paraId="00000087">
            <w:pPr>
              <w:jc w:val="both"/>
              <w:rPr>
                <w:b w:val="0"/>
                <w:sz w:val="22"/>
                <w:szCs w:val="22"/>
              </w:rPr>
            </w:pPr>
            <w:r w:rsidDel="00000000" w:rsidR="00000000" w:rsidRPr="00000000">
              <w:rPr>
                <w:b w:val="0"/>
                <w:sz w:val="22"/>
                <w:szCs w:val="22"/>
                <w:rtl w:val="0"/>
              </w:rPr>
              <w:t xml:space="preserve">Vendedores o agentes</w:t>
            </w:r>
          </w:p>
        </w:tc>
      </w:tr>
      <w:tr>
        <w:trPr>
          <w:cantSplit w:val="0"/>
          <w:trHeight w:val="36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rPr>
                <w:b w:val="0"/>
                <w:color w:val="999999"/>
              </w:rPr>
            </w:pPr>
            <w:r w:rsidDel="00000000" w:rsidR="00000000" w:rsidRPr="00000000">
              <w:rPr>
                <w:b w:val="0"/>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b w:val="0"/>
                <w:color w:val="999999"/>
              </w:rPr>
            </w:pPr>
            <w:r w:rsidDel="00000000" w:rsidR="00000000" w:rsidRPr="00000000">
              <w:rPr>
                <w:b w:val="0"/>
                <w:color w:val="999999"/>
                <w:rtl w:val="0"/>
              </w:rPr>
              <w:t xml:space="preserve">Preventa-posventa</w:t>
            </w:r>
          </w:p>
          <w:p w:rsidR="00000000" w:rsidDel="00000000" w:rsidP="00000000" w:rsidRDefault="00000000" w:rsidRPr="00000000" w14:paraId="0000008A">
            <w:pPr>
              <w:widowControl w:val="0"/>
              <w:rPr>
                <w:b w:val="0"/>
                <w:color w:val="999999"/>
              </w:rPr>
            </w:pPr>
            <w:r w:rsidDel="00000000" w:rsidR="00000000" w:rsidRPr="00000000">
              <w:rPr>
                <w:color w:val="999999"/>
              </w:rPr>
              <w:drawing>
                <wp:inline distB="114300" distT="114300" distL="114300" distR="114300">
                  <wp:extent cx="1971675" cy="1308100"/>
                  <wp:effectExtent b="0" l="0" r="0" t="0"/>
                  <wp:docPr id="435"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19716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rPr>
                <w:b w:val="0"/>
                <w:color w:val="999999"/>
                <w:sz w:val="22"/>
                <w:szCs w:val="22"/>
              </w:rPr>
            </w:pPr>
            <w:hyperlink r:id="rId19">
              <w:r w:rsidDel="00000000" w:rsidR="00000000" w:rsidRPr="00000000">
                <w:rPr>
                  <w:b w:val="0"/>
                  <w:color w:val="1155cc"/>
                  <w:sz w:val="22"/>
                  <w:szCs w:val="22"/>
                  <w:u w:val="single"/>
                  <w:rtl w:val="0"/>
                </w:rPr>
                <w:t xml:space="preserve">https://img.freepik.com/vector-gratis/fondo-degradado-venta_23-2148833705.jpg?t=st=1666280055~exp=1666280655~hmac=64eb67a4b67f9de3c20f66f9493315f0629c7fb614869ea22e1e6ba29da991b7</w:t>
              </w:r>
            </w:hyperlink>
            <w:r w:rsidDel="00000000" w:rsidR="00000000" w:rsidRPr="00000000">
              <w:rPr>
                <w:rtl w:val="0"/>
              </w:rPr>
            </w:r>
          </w:p>
          <w:p w:rsidR="00000000" w:rsidDel="00000000" w:rsidP="00000000" w:rsidRDefault="00000000" w:rsidRPr="00000000" w14:paraId="0000008C">
            <w:pPr>
              <w:rPr/>
            </w:pPr>
            <w:r w:rsidDel="00000000" w:rsidR="00000000" w:rsidRPr="00000000">
              <w:rPr>
                <w:b w:val="0"/>
                <w:rtl w:val="0"/>
              </w:rPr>
              <w:t xml:space="preserve">Nota. Elaborar imagen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8E">
            <w:pPr>
              <w:jc w:val="both"/>
              <w:rPr>
                <w:b w:val="0"/>
                <w:color w:val="999999"/>
              </w:rPr>
            </w:pPr>
            <w:r w:rsidDel="00000000" w:rsidR="00000000" w:rsidRPr="00000000">
              <w:rPr>
                <w:b w:val="0"/>
                <w:sz w:val="22"/>
                <w:szCs w:val="22"/>
                <w:rtl w:val="0"/>
              </w:rPr>
              <w:t xml:space="preserve">La segunda parte del componente estará orientada a las ventas: en la parte inicial se conocerá su concepto e importancia; luego se tratará el ciclo de la venta, que se desarrolla a través de la preventa (momento inicial donde se genera el acercamiento con el prospecto), la venta (momento en el cual se realiza la venta) y la posventa (todas las actividades que generan interacción entre el cliente y la empresa después de adquirir el producto).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rPr>
                <w:b w:val="0"/>
                <w:sz w:val="22"/>
                <w:szCs w:val="22"/>
              </w:rPr>
            </w:pPr>
            <w:r w:rsidDel="00000000" w:rsidR="00000000" w:rsidRPr="00000000">
              <w:rPr>
                <w:b w:val="0"/>
                <w:sz w:val="22"/>
                <w:szCs w:val="22"/>
                <w:rtl w:val="0"/>
              </w:rPr>
              <w:t xml:space="preserve">Ventas</w:t>
            </w:r>
          </w:p>
          <w:p w:rsidR="00000000" w:rsidDel="00000000" w:rsidP="00000000" w:rsidRDefault="00000000" w:rsidRPr="00000000" w14:paraId="00000090">
            <w:pPr>
              <w:rPr>
                <w:b w:val="0"/>
                <w:sz w:val="22"/>
                <w:szCs w:val="22"/>
              </w:rPr>
            </w:pPr>
            <w:r w:rsidDel="00000000" w:rsidR="00000000" w:rsidRPr="00000000">
              <w:rPr>
                <w:rtl w:val="0"/>
              </w:rPr>
            </w:r>
          </w:p>
          <w:p w:rsidR="00000000" w:rsidDel="00000000" w:rsidP="00000000" w:rsidRDefault="00000000" w:rsidRPr="00000000" w14:paraId="00000091">
            <w:pPr>
              <w:rPr>
                <w:b w:val="0"/>
                <w:sz w:val="22"/>
                <w:szCs w:val="22"/>
              </w:rPr>
            </w:pPr>
            <w:r w:rsidDel="00000000" w:rsidR="00000000" w:rsidRPr="00000000">
              <w:rPr>
                <w:b w:val="0"/>
                <w:sz w:val="22"/>
                <w:szCs w:val="22"/>
                <w:rtl w:val="0"/>
              </w:rPr>
              <w:t xml:space="preserve">Concepto e importancia</w:t>
            </w:r>
          </w:p>
          <w:p w:rsidR="00000000" w:rsidDel="00000000" w:rsidP="00000000" w:rsidRDefault="00000000" w:rsidRPr="00000000" w14:paraId="00000092">
            <w:pPr>
              <w:rPr>
                <w:b w:val="0"/>
                <w:sz w:val="22"/>
                <w:szCs w:val="22"/>
              </w:rPr>
            </w:pPr>
            <w:r w:rsidDel="00000000" w:rsidR="00000000" w:rsidRPr="00000000">
              <w:rPr>
                <w:rtl w:val="0"/>
              </w:rPr>
            </w:r>
          </w:p>
          <w:p w:rsidR="00000000" w:rsidDel="00000000" w:rsidP="00000000" w:rsidRDefault="00000000" w:rsidRPr="00000000" w14:paraId="00000093">
            <w:pPr>
              <w:rPr>
                <w:b w:val="0"/>
                <w:sz w:val="22"/>
                <w:szCs w:val="22"/>
              </w:rPr>
            </w:pPr>
            <w:r w:rsidDel="00000000" w:rsidR="00000000" w:rsidRPr="00000000">
              <w:rPr>
                <w:b w:val="0"/>
                <w:sz w:val="22"/>
                <w:szCs w:val="22"/>
                <w:rtl w:val="0"/>
              </w:rPr>
              <w:t xml:space="preserve">Preventa</w:t>
            </w:r>
          </w:p>
          <w:p w:rsidR="00000000" w:rsidDel="00000000" w:rsidP="00000000" w:rsidRDefault="00000000" w:rsidRPr="00000000" w14:paraId="00000094">
            <w:pPr>
              <w:rPr>
                <w:b w:val="0"/>
                <w:sz w:val="22"/>
                <w:szCs w:val="22"/>
              </w:rPr>
            </w:pPr>
            <w:r w:rsidDel="00000000" w:rsidR="00000000" w:rsidRPr="00000000">
              <w:rPr>
                <w:rtl w:val="0"/>
              </w:rPr>
            </w:r>
          </w:p>
          <w:p w:rsidR="00000000" w:rsidDel="00000000" w:rsidP="00000000" w:rsidRDefault="00000000" w:rsidRPr="00000000" w14:paraId="00000095">
            <w:pPr>
              <w:rPr>
                <w:b w:val="0"/>
                <w:sz w:val="22"/>
                <w:szCs w:val="22"/>
              </w:rPr>
            </w:pPr>
            <w:r w:rsidDel="00000000" w:rsidR="00000000" w:rsidRPr="00000000">
              <w:rPr>
                <w:b w:val="0"/>
                <w:sz w:val="22"/>
                <w:szCs w:val="22"/>
                <w:rtl w:val="0"/>
              </w:rPr>
              <w:t xml:space="preserve">Posventa</w:t>
            </w:r>
          </w:p>
          <w:p w:rsidR="00000000" w:rsidDel="00000000" w:rsidP="00000000" w:rsidRDefault="00000000" w:rsidRPr="00000000" w14:paraId="00000096">
            <w:pPr>
              <w:rPr>
                <w:b w:val="0"/>
                <w:sz w:val="22"/>
                <w:szCs w:val="22"/>
              </w:rPr>
            </w:pPr>
            <w:r w:rsidDel="00000000" w:rsidR="00000000" w:rsidRPr="00000000">
              <w:rPr>
                <w:rtl w:val="0"/>
              </w:rPr>
            </w:r>
          </w:p>
          <w:p w:rsidR="00000000" w:rsidDel="00000000" w:rsidP="00000000" w:rsidRDefault="00000000" w:rsidRPr="00000000" w14:paraId="00000097">
            <w:pPr>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widowControl w:val="0"/>
              <w:rPr>
                <w:b w:val="0"/>
                <w:color w:val="999999"/>
              </w:rPr>
            </w:pPr>
            <w:r w:rsidDel="00000000" w:rsidR="00000000" w:rsidRPr="00000000">
              <w:rPr>
                <w:b w:val="0"/>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rPr>
                <w:b w:val="0"/>
                <w:color w:val="999999"/>
              </w:rPr>
            </w:pPr>
            <w:r w:rsidDel="00000000" w:rsidR="00000000" w:rsidRPr="00000000">
              <w:rPr>
                <w:b w:val="0"/>
                <w:color w:val="999999"/>
                <w:rtl w:val="0"/>
              </w:rPr>
              <w:t xml:space="preserve">Pasos para la venta</w:t>
            </w:r>
          </w:p>
          <w:p w:rsidR="00000000" w:rsidDel="00000000" w:rsidP="00000000" w:rsidRDefault="00000000" w:rsidRPr="00000000" w14:paraId="0000009A">
            <w:pPr>
              <w:widowControl w:val="0"/>
              <w:rPr>
                <w:b w:val="0"/>
                <w:color w:val="999999"/>
              </w:rPr>
            </w:pPr>
            <w:r w:rsidDel="00000000" w:rsidR="00000000" w:rsidRPr="00000000">
              <w:rPr>
                <w:color w:val="999999"/>
              </w:rPr>
              <w:drawing>
                <wp:inline distB="114300" distT="114300" distL="114300" distR="114300">
                  <wp:extent cx="1971675" cy="1308100"/>
                  <wp:effectExtent b="0" l="0" r="0" t="0"/>
                  <wp:docPr id="440"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19716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rPr>
                <w:b w:val="0"/>
                <w:color w:val="999999"/>
                <w:sz w:val="22"/>
                <w:szCs w:val="22"/>
              </w:rPr>
            </w:pPr>
            <w:hyperlink r:id="rId21">
              <w:r w:rsidDel="00000000" w:rsidR="00000000" w:rsidRPr="00000000">
                <w:rPr>
                  <w:b w:val="0"/>
                  <w:color w:val="1155cc"/>
                  <w:sz w:val="22"/>
                  <w:szCs w:val="22"/>
                  <w:u w:val="single"/>
                  <w:rtl w:val="0"/>
                </w:rPr>
                <w:t xml:space="preserve">https://img.freepik.com/vector-gratis/analistas-demanda-dandose-mano-pantallas-portatiles-planificando-demanda-futura-planificacion-demanda-analisis-demanda-ilustracion-concepto-pronostico-ventas-digitales_335657-2098.jpg?w=740&amp;t=st=1666282192~exp=1666282792~hmac=76b3ee8e583acdcf64f62ce61a58eff4fad1db41ef564150b9c2e8920558e417</w:t>
              </w:r>
            </w:hyperlink>
            <w:r w:rsidDel="00000000" w:rsidR="00000000" w:rsidRPr="00000000">
              <w:rPr>
                <w:rtl w:val="0"/>
              </w:rPr>
            </w:r>
          </w:p>
          <w:p w:rsidR="00000000" w:rsidDel="00000000" w:rsidP="00000000" w:rsidRDefault="00000000" w:rsidRPr="00000000" w14:paraId="0000009C">
            <w:pPr>
              <w:rPr/>
            </w:pPr>
            <w:r w:rsidDel="00000000" w:rsidR="00000000" w:rsidRPr="00000000">
              <w:rPr>
                <w:b w:val="0"/>
                <w:rtl w:val="0"/>
              </w:rPr>
              <w:t xml:space="preserve">Nota. Elaborar imagen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9E">
            <w:pPr>
              <w:jc w:val="both"/>
              <w:rPr>
                <w:b w:val="0"/>
                <w:sz w:val="22"/>
                <w:szCs w:val="22"/>
              </w:rPr>
            </w:pPr>
            <w:r w:rsidDel="00000000" w:rsidR="00000000" w:rsidRPr="00000000">
              <w:rPr>
                <w:b w:val="0"/>
                <w:sz w:val="22"/>
                <w:szCs w:val="22"/>
                <w:rtl w:val="0"/>
              </w:rPr>
              <w:t xml:space="preserve">También se conocerán los pasos necesarios, no solo para garantizar una transacción comercial, sino además para generar relaciones de largo plazo con los clientes; consecutivamente, se tratará el tema de los informes, los cuales son importantes para formalizar los logros que se están obteniendo y poder visualizar los indicadores relacionados.</w:t>
            </w:r>
          </w:p>
          <w:p w:rsidR="00000000" w:rsidDel="00000000" w:rsidP="00000000" w:rsidRDefault="00000000" w:rsidRPr="00000000" w14:paraId="0000009F">
            <w:pPr>
              <w:jc w:val="both"/>
              <w:rPr>
                <w:b w:val="0"/>
                <w:sz w:val="22"/>
                <w:szCs w:val="22"/>
              </w:rPr>
            </w:pPr>
            <w:r w:rsidDel="00000000" w:rsidR="00000000" w:rsidRPr="00000000">
              <w:rPr>
                <w:rtl w:val="0"/>
              </w:rPr>
            </w:r>
          </w:p>
          <w:p w:rsidR="00000000" w:rsidDel="00000000" w:rsidP="00000000" w:rsidRDefault="00000000" w:rsidRPr="00000000" w14:paraId="000000A0">
            <w:pPr>
              <w:jc w:val="both"/>
              <w:rPr>
                <w:b w:val="0"/>
                <w:sz w:val="22"/>
                <w:szCs w:val="22"/>
              </w:rPr>
            </w:pPr>
            <w:r w:rsidDel="00000000" w:rsidR="00000000" w:rsidRPr="00000000">
              <w:rPr>
                <w:b w:val="0"/>
                <w:sz w:val="22"/>
                <w:szCs w:val="22"/>
                <w:rtl w:val="0"/>
              </w:rPr>
              <w:t xml:space="preserve">Posteriormente, se tratará el tema de la propuesta comercial, la cual constituye el medio formal para dar a conocer al prospecto (cliente interesado) las características y condiciones que se establecen para realizar la venta.</w:t>
            </w:r>
          </w:p>
          <w:p w:rsidR="00000000" w:rsidDel="00000000" w:rsidP="00000000" w:rsidRDefault="00000000" w:rsidRPr="00000000" w14:paraId="000000A1">
            <w:pPr>
              <w:tabs>
                <w:tab w:val="left" w:leader="none" w:pos="14459"/>
              </w:tabs>
              <w:spacing w:after="120" w:lineRule="auto"/>
              <w:ind w:right="391"/>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jc w:val="both"/>
              <w:rPr>
                <w:b w:val="0"/>
                <w:sz w:val="22"/>
                <w:szCs w:val="22"/>
              </w:rPr>
            </w:pPr>
            <w:r w:rsidDel="00000000" w:rsidR="00000000" w:rsidRPr="00000000">
              <w:rPr>
                <w:b w:val="0"/>
                <w:sz w:val="22"/>
                <w:szCs w:val="22"/>
                <w:rtl w:val="0"/>
              </w:rPr>
              <w:t xml:space="preserve">Clientes</w:t>
            </w:r>
          </w:p>
          <w:p w:rsidR="00000000" w:rsidDel="00000000" w:rsidP="00000000" w:rsidRDefault="00000000" w:rsidRPr="00000000" w14:paraId="000000A3">
            <w:pPr>
              <w:jc w:val="both"/>
              <w:rPr>
                <w:b w:val="0"/>
                <w:sz w:val="22"/>
                <w:szCs w:val="22"/>
              </w:rPr>
            </w:pPr>
            <w:r w:rsidDel="00000000" w:rsidR="00000000" w:rsidRPr="00000000">
              <w:rPr>
                <w:rtl w:val="0"/>
              </w:rPr>
            </w:r>
          </w:p>
          <w:p w:rsidR="00000000" w:rsidDel="00000000" w:rsidP="00000000" w:rsidRDefault="00000000" w:rsidRPr="00000000" w14:paraId="000000A4">
            <w:pPr>
              <w:jc w:val="both"/>
              <w:rPr>
                <w:b w:val="0"/>
                <w:sz w:val="22"/>
                <w:szCs w:val="22"/>
              </w:rPr>
            </w:pPr>
            <w:r w:rsidDel="00000000" w:rsidR="00000000" w:rsidRPr="00000000">
              <w:rPr>
                <w:b w:val="0"/>
                <w:sz w:val="22"/>
                <w:szCs w:val="22"/>
                <w:rtl w:val="0"/>
              </w:rPr>
              <w:t xml:space="preserve">Indicadores</w:t>
            </w:r>
          </w:p>
          <w:p w:rsidR="00000000" w:rsidDel="00000000" w:rsidP="00000000" w:rsidRDefault="00000000" w:rsidRPr="00000000" w14:paraId="000000A5">
            <w:pPr>
              <w:jc w:val="both"/>
              <w:rPr>
                <w:b w:val="0"/>
                <w:sz w:val="22"/>
                <w:szCs w:val="22"/>
              </w:rPr>
            </w:pPr>
            <w:r w:rsidDel="00000000" w:rsidR="00000000" w:rsidRPr="00000000">
              <w:rPr>
                <w:rtl w:val="0"/>
              </w:rPr>
            </w:r>
          </w:p>
          <w:p w:rsidR="00000000" w:rsidDel="00000000" w:rsidP="00000000" w:rsidRDefault="00000000" w:rsidRPr="00000000" w14:paraId="000000A6">
            <w:pPr>
              <w:jc w:val="both"/>
              <w:rPr>
                <w:b w:val="0"/>
                <w:sz w:val="22"/>
                <w:szCs w:val="22"/>
              </w:rPr>
            </w:pPr>
            <w:r w:rsidDel="00000000" w:rsidR="00000000" w:rsidRPr="00000000">
              <w:rPr>
                <w:b w:val="0"/>
                <w:sz w:val="22"/>
                <w:szCs w:val="22"/>
                <w:rtl w:val="0"/>
              </w:rPr>
              <w:t xml:space="preserve">Propuesta comercial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rPr>
                <w:b w:val="0"/>
                <w:color w:val="999999"/>
              </w:rPr>
            </w:pPr>
            <w:r w:rsidDel="00000000" w:rsidR="00000000" w:rsidRPr="00000000">
              <w:rPr>
                <w:b w:val="0"/>
                <w:color w:val="999999"/>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A8">
            <w:pPr>
              <w:tabs>
                <w:tab w:val="left" w:leader="none" w:pos="14459"/>
              </w:tabs>
              <w:spacing w:after="120" w:lineRule="auto"/>
              <w:ind w:right="391"/>
              <w:jc w:val="both"/>
              <w:rPr>
                <w:b w:val="0"/>
                <w:color w:val="999999"/>
              </w:rPr>
            </w:pPr>
            <w:r w:rsidDel="00000000" w:rsidR="00000000" w:rsidRPr="00000000">
              <w:rPr>
                <w:b w:val="0"/>
                <w:sz w:val="22"/>
                <w:szCs w:val="22"/>
                <w:rtl w:val="0"/>
              </w:rPr>
              <w:t xml:space="preserve">Presentación de la propuesta comercial</w:t>
            </w:r>
            <w:r w:rsidDel="00000000" w:rsidR="00000000" w:rsidRPr="00000000">
              <w:rPr>
                <w:rtl w:val="0"/>
              </w:rPr>
            </w:r>
          </w:p>
          <w:p w:rsidR="00000000" w:rsidDel="00000000" w:rsidP="00000000" w:rsidRDefault="00000000" w:rsidRPr="00000000" w14:paraId="000000A9">
            <w:pPr>
              <w:widowControl w:val="0"/>
              <w:rPr>
                <w:b w:val="0"/>
                <w:color w:val="999999"/>
              </w:rPr>
            </w:pPr>
            <w:r w:rsidDel="00000000" w:rsidR="00000000" w:rsidRPr="00000000">
              <w:rPr>
                <w:color w:val="999999"/>
              </w:rPr>
              <w:drawing>
                <wp:inline distB="114300" distT="114300" distL="114300" distR="114300">
                  <wp:extent cx="1724978" cy="1724978"/>
                  <wp:effectExtent b="0" l="0" r="0" t="0"/>
                  <wp:docPr id="439"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1724978" cy="172497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rPr/>
            </w:pPr>
            <w:hyperlink r:id="rId23">
              <w:r w:rsidDel="00000000" w:rsidR="00000000" w:rsidRPr="00000000">
                <w:rPr>
                  <w:b w:val="0"/>
                  <w:color w:val="1155cc"/>
                  <w:sz w:val="22"/>
                  <w:szCs w:val="22"/>
                  <w:u w:val="single"/>
                  <w:rtl w:val="0"/>
                </w:rPr>
                <w:t xml:space="preserve">https://img.freepik.com/vector-gratis/plantilla-moderna-roja-comercial-reporte-anual_1201-1062.jpg?w=740&amp;t=st=1666282419~exp=1666283019~hmac=ba045d0f12c0508d7e70ca989528cb00b3acd1991792f9c7dad1924ad4933a58</w:t>
              </w:r>
            </w:hyperlink>
            <w:r w:rsidDel="00000000" w:rsidR="00000000" w:rsidRPr="00000000">
              <w:rPr>
                <w:rtl w:val="0"/>
              </w:rPr>
            </w:r>
          </w:p>
          <w:p w:rsidR="00000000" w:rsidDel="00000000" w:rsidP="00000000" w:rsidRDefault="00000000" w:rsidRPr="00000000" w14:paraId="000000AB">
            <w:pPr>
              <w:rPr>
                <w:b w:val="0"/>
              </w:rPr>
            </w:pPr>
            <w:r w:rsidDel="00000000" w:rsidR="00000000" w:rsidRPr="00000000">
              <w:rPr>
                <w:b w:val="0"/>
                <w:rtl w:val="0"/>
              </w:rPr>
              <w:t xml:space="preserve">Nota. Elaborar imagen </w:t>
            </w:r>
          </w:p>
          <w:p w:rsidR="00000000" w:rsidDel="00000000" w:rsidP="00000000" w:rsidRDefault="00000000" w:rsidRPr="00000000" w14:paraId="000000AC">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AE">
            <w:pPr>
              <w:tabs>
                <w:tab w:val="left" w:leader="none" w:pos="14459"/>
              </w:tabs>
              <w:spacing w:after="120" w:lineRule="auto"/>
              <w:ind w:right="391"/>
              <w:jc w:val="both"/>
              <w:rPr>
                <w:b w:val="0"/>
                <w:sz w:val="22"/>
                <w:szCs w:val="22"/>
              </w:rPr>
            </w:pPr>
            <w:r w:rsidDel="00000000" w:rsidR="00000000" w:rsidRPr="00000000">
              <w:rPr>
                <w:b w:val="0"/>
                <w:sz w:val="22"/>
                <w:szCs w:val="22"/>
                <w:rtl w:val="0"/>
              </w:rPr>
              <w:t xml:space="preserve">De acuerdo con lo mencionado, este componente formativo es importante para la formación del aprendiz, dado que todas las personas relacionadas con el mercadeo y el entorno comercial deben tener bases sólidas respecto a las ventas, unas que no solo les permita conocer su importancia, sino también aplicar el conocimiento en las situaciones que se requiera.</w:t>
            </w:r>
          </w:p>
        </w:tc>
        <w:tc>
          <w:tcPr>
            <w:shd w:fill="auto" w:val="clear"/>
            <w:tcMar>
              <w:top w:w="100.0" w:type="dxa"/>
              <w:left w:w="100.0" w:type="dxa"/>
              <w:bottom w:w="100.0" w:type="dxa"/>
              <w:right w:w="100.0" w:type="dxa"/>
            </w:tcMar>
          </w:tcPr>
          <w:p w:rsidR="00000000" w:rsidDel="00000000" w:rsidP="00000000" w:rsidRDefault="00000000" w:rsidRPr="00000000" w14:paraId="000000AF">
            <w:pPr>
              <w:tabs>
                <w:tab w:val="left" w:leader="none" w:pos="14459"/>
              </w:tabs>
              <w:spacing w:after="120" w:lineRule="auto"/>
              <w:ind w:right="391"/>
              <w:jc w:val="both"/>
              <w:rPr>
                <w:b w:val="0"/>
                <w:sz w:val="22"/>
                <w:szCs w:val="22"/>
              </w:rPr>
            </w:pPr>
            <w:r w:rsidDel="00000000" w:rsidR="00000000" w:rsidRPr="00000000">
              <w:rPr>
                <w:b w:val="0"/>
                <w:sz w:val="22"/>
                <w:szCs w:val="22"/>
                <w:rtl w:val="0"/>
              </w:rPr>
              <w:t xml:space="preserve">Presentación de la propuesta comercial</w:t>
            </w:r>
          </w:p>
          <w:p w:rsidR="00000000" w:rsidDel="00000000" w:rsidP="00000000" w:rsidRDefault="00000000" w:rsidRPr="00000000" w14:paraId="000000B0">
            <w:pPr>
              <w:tabs>
                <w:tab w:val="left" w:leader="none" w:pos="14459"/>
              </w:tabs>
              <w:spacing w:after="120" w:lineRule="auto"/>
              <w:ind w:right="391"/>
              <w:jc w:val="both"/>
              <w:rPr>
                <w:b w:val="0"/>
                <w:sz w:val="22"/>
                <w:szCs w:val="22"/>
              </w:rPr>
            </w:pPr>
            <w:r w:rsidDel="00000000" w:rsidR="00000000" w:rsidRPr="00000000">
              <w:rPr>
                <w:rtl w:val="0"/>
              </w:rPr>
            </w:r>
          </w:p>
          <w:p w:rsidR="00000000" w:rsidDel="00000000" w:rsidP="00000000" w:rsidRDefault="00000000" w:rsidRPr="00000000" w14:paraId="000000B1">
            <w:pPr>
              <w:tabs>
                <w:tab w:val="left" w:leader="none" w:pos="14459"/>
              </w:tabs>
              <w:spacing w:after="120" w:lineRule="auto"/>
              <w:ind w:right="391"/>
              <w:jc w:val="both"/>
              <w:rPr>
                <w:b w:val="0"/>
                <w:sz w:val="22"/>
                <w:szCs w:val="22"/>
              </w:rPr>
            </w:pPr>
            <w:r w:rsidDel="00000000" w:rsidR="00000000" w:rsidRPr="00000000">
              <w:rPr>
                <w:b w:val="0"/>
                <w:sz w:val="22"/>
                <w:szCs w:val="22"/>
                <w:rtl w:val="0"/>
              </w:rPr>
              <w:t xml:space="preserve">Formación de un aprendiz</w:t>
            </w:r>
          </w:p>
          <w:p w:rsidR="00000000" w:rsidDel="00000000" w:rsidP="00000000" w:rsidRDefault="00000000" w:rsidRPr="00000000" w14:paraId="000000B2">
            <w:pPr>
              <w:tabs>
                <w:tab w:val="left" w:leader="none" w:pos="14459"/>
              </w:tabs>
              <w:spacing w:after="120" w:lineRule="auto"/>
              <w:ind w:right="391"/>
              <w:jc w:val="both"/>
              <w:rPr>
                <w:b w:val="0"/>
                <w:sz w:val="22"/>
                <w:szCs w:val="22"/>
              </w:rPr>
            </w:pPr>
            <w:r w:rsidDel="00000000" w:rsidR="00000000" w:rsidRPr="00000000">
              <w:rPr>
                <w:rtl w:val="0"/>
              </w:rPr>
            </w:r>
          </w:p>
          <w:p w:rsidR="00000000" w:rsidDel="00000000" w:rsidP="00000000" w:rsidRDefault="00000000" w:rsidRPr="00000000" w14:paraId="000000B3">
            <w:pPr>
              <w:tabs>
                <w:tab w:val="left" w:leader="none" w:pos="14459"/>
              </w:tabs>
              <w:spacing w:after="120" w:lineRule="auto"/>
              <w:ind w:right="391"/>
              <w:jc w:val="both"/>
              <w:rPr>
                <w:b w:val="0"/>
                <w:sz w:val="22"/>
                <w:szCs w:val="22"/>
              </w:rPr>
            </w:pPr>
            <w:r w:rsidDel="00000000" w:rsidR="00000000" w:rsidRPr="00000000">
              <w:rPr>
                <w:b w:val="0"/>
                <w:sz w:val="22"/>
                <w:szCs w:val="22"/>
                <w:rtl w:val="0"/>
              </w:rPr>
              <w:t xml:space="preserve">Mercadeo</w:t>
            </w:r>
          </w:p>
          <w:p w:rsidR="00000000" w:rsidDel="00000000" w:rsidP="00000000" w:rsidRDefault="00000000" w:rsidRPr="00000000" w14:paraId="000000B4">
            <w:pPr>
              <w:tabs>
                <w:tab w:val="left" w:leader="none" w:pos="14459"/>
              </w:tabs>
              <w:spacing w:after="120" w:lineRule="auto"/>
              <w:ind w:right="391"/>
              <w:jc w:val="both"/>
              <w:rPr>
                <w:b w:val="0"/>
                <w:sz w:val="22"/>
                <w:szCs w:val="22"/>
              </w:rPr>
            </w:pPr>
            <w:r w:rsidDel="00000000" w:rsidR="00000000" w:rsidRPr="00000000">
              <w:rPr>
                <w:rtl w:val="0"/>
              </w:rPr>
            </w:r>
          </w:p>
          <w:p w:rsidR="00000000" w:rsidDel="00000000" w:rsidP="00000000" w:rsidRDefault="00000000" w:rsidRPr="00000000" w14:paraId="000000B5">
            <w:pPr>
              <w:tabs>
                <w:tab w:val="left" w:leader="none" w:pos="14459"/>
              </w:tabs>
              <w:spacing w:after="120" w:lineRule="auto"/>
              <w:ind w:right="391"/>
              <w:jc w:val="both"/>
              <w:rPr>
                <w:b w:val="0"/>
                <w:sz w:val="22"/>
                <w:szCs w:val="22"/>
              </w:rPr>
            </w:pPr>
            <w:r w:rsidDel="00000000" w:rsidR="00000000" w:rsidRPr="00000000">
              <w:rPr>
                <w:b w:val="0"/>
                <w:sz w:val="22"/>
                <w:szCs w:val="22"/>
                <w:rtl w:val="0"/>
              </w:rPr>
              <w:t xml:space="preserve">Entorno comercial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rPr>
                <w:b w:val="0"/>
                <w:color w:val="999999"/>
              </w:rPr>
            </w:pPr>
            <w:r w:rsidDel="00000000" w:rsidR="00000000" w:rsidRPr="00000000">
              <w:rPr>
                <w:b w:val="0"/>
                <w:color w:val="999999"/>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B7">
            <w:pPr>
              <w:tabs>
                <w:tab w:val="left" w:leader="none" w:pos="14459"/>
              </w:tabs>
              <w:spacing w:after="120" w:lineRule="auto"/>
              <w:ind w:right="391"/>
              <w:jc w:val="both"/>
              <w:rPr>
                <w:b w:val="0"/>
                <w:color w:val="999999"/>
              </w:rPr>
            </w:pPr>
            <w:r w:rsidDel="00000000" w:rsidR="00000000" w:rsidRPr="00000000">
              <w:rPr>
                <w:b w:val="0"/>
                <w:sz w:val="22"/>
                <w:szCs w:val="22"/>
                <w:rtl w:val="0"/>
              </w:rPr>
              <w:t xml:space="preserve">Mundo de las ventas</w:t>
            </w:r>
            <w:r w:rsidDel="00000000" w:rsidR="00000000" w:rsidRPr="00000000">
              <w:rPr>
                <w:rtl w:val="0"/>
              </w:rPr>
            </w:r>
          </w:p>
          <w:p w:rsidR="00000000" w:rsidDel="00000000" w:rsidP="00000000" w:rsidRDefault="00000000" w:rsidRPr="00000000" w14:paraId="000000B8">
            <w:pPr>
              <w:widowControl w:val="0"/>
              <w:rPr>
                <w:b w:val="0"/>
                <w:color w:val="999999"/>
              </w:rPr>
            </w:pPr>
            <w:r w:rsidDel="00000000" w:rsidR="00000000" w:rsidRPr="00000000">
              <w:rPr>
                <w:color w:val="999999"/>
              </w:rPr>
              <w:drawing>
                <wp:inline distB="114300" distT="114300" distL="114300" distR="114300">
                  <wp:extent cx="1591628" cy="1376335"/>
                  <wp:effectExtent b="0" l="0" r="0" t="0"/>
                  <wp:docPr id="443"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1591628" cy="137633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rPr/>
            </w:pPr>
            <w:hyperlink r:id="rId24">
              <w:r w:rsidDel="00000000" w:rsidR="00000000" w:rsidRPr="00000000">
                <w:rPr>
                  <w:b w:val="0"/>
                  <w:color w:val="1155cc"/>
                  <w:sz w:val="22"/>
                  <w:szCs w:val="22"/>
                  <w:u w:val="single"/>
                  <w:rtl w:val="0"/>
                </w:rPr>
                <w:t xml:space="preserve">https://img.freepik.com/vector-gratis/coleccion-iconos-planos-simbolos-linea-comprando-todo-mundo-e-shop-cesta-llena-pagando-entrega-domicilio_1284-33082.jpg?w=740&amp;t=st=1666283969~exp=1666284569~hmac=c106aa165d8bb8caad9d09b1309127e0a8c2326cff12804c7075a4f7113e176f</w:t>
              </w:r>
            </w:hyperlink>
            <w:r w:rsidDel="00000000" w:rsidR="00000000" w:rsidRPr="00000000">
              <w:rPr>
                <w:rtl w:val="0"/>
              </w:rPr>
            </w:r>
          </w:p>
          <w:p w:rsidR="00000000" w:rsidDel="00000000" w:rsidP="00000000" w:rsidRDefault="00000000" w:rsidRPr="00000000" w14:paraId="000000BA">
            <w:pPr>
              <w:widowControl w:val="0"/>
              <w:rPr/>
            </w:pPr>
            <w:r w:rsidDel="00000000" w:rsidR="00000000" w:rsidRPr="00000000">
              <w:rPr>
                <w:b w:val="0"/>
                <w:rtl w:val="0"/>
              </w:rPr>
              <w:t xml:space="preserve">Nota. Elaborar imagen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BC">
            <w:pPr>
              <w:tabs>
                <w:tab w:val="left" w:leader="none" w:pos="14459"/>
              </w:tabs>
              <w:spacing w:after="120" w:lineRule="auto"/>
              <w:ind w:right="391"/>
              <w:jc w:val="both"/>
              <w:rPr>
                <w:sz w:val="22"/>
                <w:szCs w:val="22"/>
              </w:rPr>
            </w:pPr>
            <w:r w:rsidDel="00000000" w:rsidR="00000000" w:rsidRPr="00000000">
              <w:rPr>
                <w:b w:val="0"/>
                <w:sz w:val="22"/>
                <w:szCs w:val="22"/>
                <w:rtl w:val="0"/>
              </w:rPr>
              <w:t xml:space="preserve">Siendo así, se espera que este componente sea útil para los aprendices y lectores en general, interesados en acercarse al maravilloso y retador mundo de las ventas.</w:t>
            </w:r>
            <w:r w:rsidDel="00000000" w:rsidR="00000000" w:rsidRPr="00000000">
              <w:rPr>
                <w:rtl w:val="0"/>
              </w:rPr>
            </w:r>
          </w:p>
          <w:p w:rsidR="00000000" w:rsidDel="00000000" w:rsidP="00000000" w:rsidRDefault="00000000" w:rsidRPr="00000000" w14:paraId="000000BD">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tabs>
                <w:tab w:val="left" w:leader="none" w:pos="14459"/>
              </w:tabs>
              <w:spacing w:after="120" w:lineRule="auto"/>
              <w:ind w:right="391"/>
              <w:jc w:val="both"/>
              <w:rPr>
                <w:b w:val="0"/>
              </w:rPr>
            </w:pPr>
            <w:r w:rsidDel="00000000" w:rsidR="00000000" w:rsidRPr="00000000">
              <w:rPr>
                <w:b w:val="0"/>
                <w:sz w:val="22"/>
                <w:szCs w:val="22"/>
                <w:rtl w:val="0"/>
              </w:rPr>
              <w:t xml:space="preserve">Mundo de las ventas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C0">
            <w:pPr>
              <w:widowControl w:val="0"/>
              <w:rPr/>
            </w:pPr>
            <w:r w:rsidDel="00000000" w:rsidR="00000000" w:rsidRPr="00000000">
              <w:rPr>
                <w:rtl w:val="0"/>
              </w:rPr>
              <w:t xml:space="preserve">124103_v1 </w:t>
            </w:r>
          </w:p>
        </w:tc>
      </w:tr>
    </w:tbl>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tl w:val="0"/>
        </w:rPr>
        <w:t xml:space="preserve">DESARROLLO DE CONTENIDO</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tabs>
          <w:tab w:val="left" w:leader="none" w:pos="14459"/>
        </w:tabs>
        <w:spacing w:line="240" w:lineRule="auto"/>
        <w:ind w:right="391"/>
        <w:rPr>
          <w:b w:val="1"/>
        </w:rPr>
      </w:pPr>
      <w:r w:rsidDel="00000000" w:rsidR="00000000" w:rsidRPr="00000000">
        <w:rPr>
          <w:b w:val="1"/>
          <w:rtl w:val="0"/>
        </w:rPr>
        <w:t xml:space="preserve">1. Comunicación</w:t>
      </w:r>
    </w:p>
    <w:p w:rsidR="00000000" w:rsidDel="00000000" w:rsidP="00000000" w:rsidRDefault="00000000" w:rsidRPr="00000000" w14:paraId="000000C9">
      <w:pPr>
        <w:tabs>
          <w:tab w:val="left" w:leader="none" w:pos="14459"/>
        </w:tabs>
        <w:spacing w:line="240" w:lineRule="auto"/>
        <w:ind w:right="391"/>
        <w:rPr>
          <w:b w:val="1"/>
        </w:rPr>
      </w:pPr>
      <w:r w:rsidDel="00000000" w:rsidR="00000000" w:rsidRPr="00000000">
        <w:rPr>
          <w:rtl w:val="0"/>
        </w:rPr>
      </w:r>
    </w:p>
    <w:tbl>
      <w:tblPr>
        <w:tblStyle w:val="Table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A">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CB">
            <w:pPr>
              <w:spacing w:before="280" w:lineRule="auto"/>
              <w:jc w:val="both"/>
              <w:rPr>
                <w:b w:val="0"/>
                <w:color w:val="38761d"/>
                <w:sz w:val="22"/>
                <w:szCs w:val="22"/>
              </w:rPr>
            </w:pPr>
            <w:r w:rsidDel="00000000" w:rsidR="00000000" w:rsidRPr="00000000">
              <w:rPr>
                <w:b w:val="0"/>
                <w:color w:val="38761d"/>
                <w:sz w:val="22"/>
                <w:szCs w:val="22"/>
                <w:rtl w:val="0"/>
              </w:rPr>
              <w:t xml:space="preserve">La comunicación es un proceso recíproco de transmisión de información y conceptos, por medio de un sistema ordenado, que requiere en su mayoría, hacer uso de canales. No todas las personas se comunican de la misma forma, sin embargo, gracias a la comunicación es posible generar interacciones diferentes. </w:t>
            </w:r>
          </w:p>
          <w:p w:rsidR="00000000" w:rsidDel="00000000" w:rsidP="00000000" w:rsidRDefault="00000000" w:rsidRPr="00000000" w14:paraId="000000CC">
            <w:pPr>
              <w:spacing w:before="280" w:lineRule="auto"/>
              <w:jc w:val="both"/>
              <w:rPr>
                <w:b w:val="0"/>
                <w:color w:val="38761d"/>
              </w:rPr>
            </w:pPr>
            <w:r w:rsidDel="00000000" w:rsidR="00000000" w:rsidRPr="00000000">
              <w:rPr>
                <w:b w:val="0"/>
                <w:color w:val="38761d"/>
                <w:sz w:val="22"/>
                <w:szCs w:val="22"/>
                <w:rtl w:val="0"/>
              </w:rPr>
              <w:t xml:space="preserve">Cabe mencionar que la comunicación ha cambiado en los últimos años, principalmente gracias a la tecnología, ya que es posible usar sistemas y códigos que permiten eliminar barreras como la distancia y la época, desarrollando modelos de entendimiento y organización.</w:t>
            </w:r>
            <w:r w:rsidDel="00000000" w:rsidR="00000000" w:rsidRPr="00000000">
              <w:rPr>
                <w:rtl w:val="0"/>
              </w:rPr>
            </w:r>
          </w:p>
          <w:p w:rsidR="00000000" w:rsidDel="00000000" w:rsidP="00000000" w:rsidRDefault="00000000" w:rsidRPr="00000000" w14:paraId="000000CD">
            <w:pPr>
              <w:jc w:val="both"/>
              <w:rPr>
                <w:b w:val="0"/>
                <w:color w:val="38761d"/>
              </w:rPr>
            </w:pPr>
            <w:r w:rsidDel="00000000" w:rsidR="00000000" w:rsidRPr="00000000">
              <w:rPr>
                <w:rtl w:val="0"/>
              </w:rPr>
            </w:r>
          </w:p>
          <w:p w:rsidR="00000000" w:rsidDel="00000000" w:rsidP="00000000" w:rsidRDefault="00000000" w:rsidRPr="00000000" w14:paraId="000000CE">
            <w:pPr>
              <w:jc w:val="both"/>
              <w:rPr>
                <w:b w:val="0"/>
                <w:color w:val="7f7f7f"/>
              </w:rPr>
            </w:pPr>
            <w:sdt>
              <w:sdtPr>
                <w:tag w:val="goog_rdk_12"/>
              </w:sdtPr>
              <w:sdtContent>
                <w:commentRangeStart w:id="0"/>
              </w:sdtContent>
            </w:sdt>
            <w:r w:rsidDel="00000000" w:rsidR="00000000" w:rsidRPr="00000000">
              <w:rPr>
                <w:b w:val="0"/>
                <w:color w:val="7f7f7f"/>
              </w:rPr>
              <w:drawing>
                <wp:inline distB="114300" distT="114300" distL="114300" distR="114300">
                  <wp:extent cx="3449918" cy="2326295"/>
                  <wp:effectExtent b="0" l="0" r="0" t="0"/>
                  <wp:docPr id="421"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3449918" cy="232629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F">
            <w:pPr>
              <w:jc w:val="both"/>
              <w:rPr>
                <w:b w:val="0"/>
                <w:color w:val="7f7f7f"/>
              </w:rPr>
            </w:pP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tbl>
      <w:tblPr>
        <w:tblStyle w:val="Table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D2">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3">
            <w:pPr>
              <w:keepNext w:val="1"/>
              <w:keepLines w:val="1"/>
              <w:widowControl w:val="0"/>
              <w:spacing w:after="60" w:lineRule="auto"/>
              <w:jc w:val="center"/>
              <w:rPr/>
            </w:pPr>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5">
            <w:pPr>
              <w:jc w:val="both"/>
              <w:rPr>
                <w:color w:val="999999"/>
              </w:rPr>
            </w:pPr>
            <w:r w:rsidDel="00000000" w:rsidR="00000000" w:rsidRPr="00000000">
              <w:rPr>
                <w:rtl w:val="0"/>
              </w:rPr>
              <w:t xml:space="preserve">La comunicación cumple con una serie de funciones, las cuales dependen de los objetivos propuestos: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6">
            <w:pPr>
              <w:widowControl w:val="0"/>
              <w:rPr/>
            </w:pPr>
            <w:r w:rsidDel="00000000" w:rsidR="00000000" w:rsidRPr="00000000">
              <w:rPr>
                <w:rtl w:val="0"/>
              </w:rPr>
              <w:t xml:space="preserve">Objetivos de la comunicación</w:t>
            </w:r>
          </w:p>
          <w:p w:rsidR="00000000" w:rsidDel="00000000" w:rsidP="00000000" w:rsidRDefault="00000000" w:rsidRPr="00000000" w14:paraId="000000D7">
            <w:pPr>
              <w:widowControl w:val="0"/>
              <w:jc w:val="center"/>
              <w:rPr/>
            </w:pPr>
            <w:r w:rsidDel="00000000" w:rsidR="00000000" w:rsidRPr="00000000">
              <w:rPr/>
              <w:drawing>
                <wp:inline distB="114300" distT="114300" distL="114300" distR="114300">
                  <wp:extent cx="3548366" cy="2377771"/>
                  <wp:effectExtent b="0" l="0" r="0" t="0"/>
                  <wp:docPr id="442"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3548366" cy="237777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5"/>
              </w:numPr>
              <w:spacing w:before="280" w:lineRule="auto"/>
              <w:ind w:left="720" w:hanging="360"/>
              <w:jc w:val="both"/>
              <w:rPr/>
            </w:pPr>
            <w:r w:rsidDel="00000000" w:rsidR="00000000" w:rsidRPr="00000000">
              <w:rPr>
                <w:rtl w:val="0"/>
              </w:rPr>
              <w:t xml:space="preserve">Informativa: Comunicar información objetiva.</w:t>
            </w:r>
          </w:p>
          <w:p w:rsidR="00000000" w:rsidDel="00000000" w:rsidP="00000000" w:rsidRDefault="00000000" w:rsidRPr="00000000" w14:paraId="000000D9">
            <w:pPr>
              <w:numPr>
                <w:ilvl w:val="0"/>
                <w:numId w:val="5"/>
              </w:numPr>
              <w:ind w:left="720" w:hanging="360"/>
              <w:jc w:val="both"/>
              <w:rPr/>
            </w:pPr>
            <w:r w:rsidDel="00000000" w:rsidR="00000000" w:rsidRPr="00000000">
              <w:rPr>
                <w:rtl w:val="0"/>
              </w:rPr>
              <w:t xml:space="preserve">Expresiva: mostrar sentimientos o emociones.</w:t>
            </w:r>
          </w:p>
          <w:p w:rsidR="00000000" w:rsidDel="00000000" w:rsidP="00000000" w:rsidRDefault="00000000" w:rsidRPr="00000000" w14:paraId="000000DA">
            <w:pPr>
              <w:numPr>
                <w:ilvl w:val="0"/>
                <w:numId w:val="5"/>
              </w:numPr>
              <w:ind w:left="720" w:hanging="360"/>
              <w:jc w:val="both"/>
              <w:rPr/>
            </w:pPr>
            <w:r w:rsidDel="00000000" w:rsidR="00000000" w:rsidRPr="00000000">
              <w:rPr>
                <w:rtl w:val="0"/>
              </w:rPr>
              <w:t xml:space="preserve">Formativa: incidir en el otro y enseñarle cosas.</w:t>
            </w:r>
          </w:p>
          <w:p w:rsidR="00000000" w:rsidDel="00000000" w:rsidP="00000000" w:rsidRDefault="00000000" w:rsidRPr="00000000" w14:paraId="000000DB">
            <w:pPr>
              <w:numPr>
                <w:ilvl w:val="0"/>
                <w:numId w:val="5"/>
              </w:numPr>
              <w:ind w:left="720" w:hanging="360"/>
              <w:jc w:val="both"/>
              <w:rPr/>
            </w:pPr>
            <w:r w:rsidDel="00000000" w:rsidR="00000000" w:rsidRPr="00000000">
              <w:rPr>
                <w:rtl w:val="0"/>
              </w:rPr>
              <w:t xml:space="preserve">Persuasiva: convencer a otros de que hagan algo.</w:t>
            </w:r>
          </w:p>
          <w:p w:rsidR="00000000" w:rsidDel="00000000" w:rsidP="00000000" w:rsidRDefault="00000000" w:rsidRPr="00000000" w14:paraId="000000DC">
            <w:pPr>
              <w:numPr>
                <w:ilvl w:val="0"/>
                <w:numId w:val="5"/>
              </w:numPr>
              <w:ind w:left="720" w:hanging="360"/>
              <w:jc w:val="both"/>
              <w:rPr/>
            </w:pPr>
            <w:r w:rsidDel="00000000" w:rsidR="00000000" w:rsidRPr="00000000">
              <w:rPr>
                <w:rtl w:val="0"/>
              </w:rPr>
              <w:t xml:space="preserve">Entretenimiento: por el gusto de comunicarse.</w:t>
            </w:r>
          </w:p>
          <w:p w:rsidR="00000000" w:rsidDel="00000000" w:rsidP="00000000" w:rsidRDefault="00000000" w:rsidRPr="00000000" w14:paraId="000000DD">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widowControl w:val="0"/>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276" w:lineRule="auto"/>
              <w:rPr/>
            </w:pPr>
            <w:hyperlink r:id="rId27">
              <w:r w:rsidDel="00000000" w:rsidR="00000000" w:rsidRPr="00000000">
                <w:rPr>
                  <w:color w:val="1155cc"/>
                  <w:u w:val="single"/>
                  <w:rtl w:val="0"/>
                </w:rPr>
                <w:t xml:space="preserve">124103_i1</w:t>
              </w:r>
            </w:hyperlink>
            <w:r w:rsidDel="00000000" w:rsidR="00000000" w:rsidRPr="00000000">
              <w:rPr>
                <w:rtl w:val="0"/>
              </w:rPr>
            </w:r>
          </w:p>
        </w:tc>
      </w:tr>
    </w:tbl>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spacing w:line="240" w:lineRule="auto"/>
        <w:jc w:val="both"/>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tbl>
      <w:tblPr>
        <w:tblStyle w:val="Table9"/>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4605"/>
        <w:gridCol w:w="6990"/>
        <w:tblGridChange w:id="0">
          <w:tblGrid>
            <w:gridCol w:w="1815"/>
            <w:gridCol w:w="4605"/>
            <w:gridCol w:w="699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4">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5">
            <w:pPr>
              <w:keepNext w:val="1"/>
              <w:keepLines w:val="1"/>
              <w:widowControl w:val="0"/>
              <w:spacing w:after="60" w:lineRule="auto"/>
              <w:jc w:val="center"/>
              <w:rPr/>
            </w:pPr>
            <w:bookmarkStart w:colFirst="0" w:colLast="0" w:name="_heading=h.2jxsxqh" w:id="4"/>
            <w:bookmarkEnd w:id="4"/>
            <w:r w:rsidDel="00000000" w:rsidR="00000000" w:rsidRPr="00000000">
              <w:rPr>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8">
            <w:pPr>
              <w:jc w:val="both"/>
              <w:rPr>
                <w:b w:val="0"/>
                <w:color w:val="38761d"/>
              </w:rPr>
            </w:pPr>
            <w:r w:rsidDel="00000000" w:rsidR="00000000" w:rsidRPr="00000000">
              <w:rPr>
                <w:b w:val="0"/>
                <w:color w:val="38761d"/>
                <w:rtl w:val="0"/>
              </w:rPr>
              <w:t xml:space="preserve">La comunicación cuenta con diferentes elementos </w:t>
            </w:r>
          </w:p>
          <w:p w:rsidR="00000000" w:rsidDel="00000000" w:rsidP="00000000" w:rsidRDefault="00000000" w:rsidRPr="00000000" w14:paraId="000000E9">
            <w:pPr>
              <w:numPr>
                <w:ilvl w:val="0"/>
                <w:numId w:val="3"/>
              </w:numPr>
              <w:ind w:left="720" w:hanging="360"/>
              <w:jc w:val="both"/>
              <w:rPr>
                <w:b w:val="0"/>
                <w:color w:val="38761d"/>
              </w:rPr>
            </w:pPr>
            <w:r w:rsidDel="00000000" w:rsidR="00000000" w:rsidRPr="00000000">
              <w:rPr>
                <w:b w:val="0"/>
                <w:color w:val="38761d"/>
                <w:rtl w:val="0"/>
              </w:rPr>
              <w:t xml:space="preserve">Emisor, que es la persona que ejecuta la transmisión del mensaje. </w:t>
            </w:r>
          </w:p>
          <w:p w:rsidR="00000000" w:rsidDel="00000000" w:rsidP="00000000" w:rsidRDefault="00000000" w:rsidRPr="00000000" w14:paraId="000000EA">
            <w:pPr>
              <w:numPr>
                <w:ilvl w:val="0"/>
                <w:numId w:val="3"/>
              </w:numPr>
              <w:ind w:left="720" w:hanging="360"/>
              <w:jc w:val="both"/>
              <w:rPr>
                <w:b w:val="0"/>
                <w:color w:val="38761d"/>
              </w:rPr>
            </w:pPr>
            <w:r w:rsidDel="00000000" w:rsidR="00000000" w:rsidRPr="00000000">
              <w:rPr>
                <w:b w:val="0"/>
                <w:color w:val="38761d"/>
                <w:rtl w:val="0"/>
              </w:rPr>
              <w:t xml:space="preserve">Receptor, que es la persona a la que se destina el mensaje.</w:t>
            </w:r>
          </w:p>
          <w:p w:rsidR="00000000" w:rsidDel="00000000" w:rsidP="00000000" w:rsidRDefault="00000000" w:rsidRPr="00000000" w14:paraId="000000EB">
            <w:pPr>
              <w:numPr>
                <w:ilvl w:val="0"/>
                <w:numId w:val="3"/>
              </w:numPr>
              <w:ind w:left="720" w:hanging="360"/>
              <w:jc w:val="both"/>
              <w:rPr>
                <w:b w:val="0"/>
                <w:color w:val="38761d"/>
              </w:rPr>
            </w:pPr>
            <w:r w:rsidDel="00000000" w:rsidR="00000000" w:rsidRPr="00000000">
              <w:rPr>
                <w:b w:val="0"/>
                <w:color w:val="38761d"/>
                <w:rtl w:val="0"/>
              </w:rPr>
              <w:t xml:space="preserve">Mensaje, que es aquello que se quiere informar.</w:t>
            </w:r>
          </w:p>
          <w:p w:rsidR="00000000" w:rsidDel="00000000" w:rsidP="00000000" w:rsidRDefault="00000000" w:rsidRPr="00000000" w14:paraId="000000EC">
            <w:pPr>
              <w:numPr>
                <w:ilvl w:val="0"/>
                <w:numId w:val="3"/>
              </w:numPr>
              <w:ind w:left="720" w:hanging="360"/>
              <w:jc w:val="both"/>
              <w:rPr>
                <w:b w:val="0"/>
                <w:color w:val="38761d"/>
              </w:rPr>
            </w:pPr>
            <w:r w:rsidDel="00000000" w:rsidR="00000000" w:rsidRPr="00000000">
              <w:rPr>
                <w:b w:val="0"/>
                <w:color w:val="38761d"/>
                <w:rtl w:val="0"/>
              </w:rPr>
              <w:t xml:space="preserve">Medio, que es la forma como se comunica el mensaje (si se trata de un lenguaje hablado, escrito, etc.).</w:t>
            </w:r>
          </w:p>
          <w:p w:rsidR="00000000" w:rsidDel="00000000" w:rsidP="00000000" w:rsidRDefault="00000000" w:rsidRPr="00000000" w14:paraId="000000ED">
            <w:pPr>
              <w:numPr>
                <w:ilvl w:val="0"/>
                <w:numId w:val="3"/>
              </w:numPr>
              <w:ind w:left="720" w:hanging="360"/>
              <w:jc w:val="both"/>
              <w:rPr>
                <w:b w:val="0"/>
                <w:color w:val="38761d"/>
              </w:rPr>
            </w:pPr>
            <w:r w:rsidDel="00000000" w:rsidR="00000000" w:rsidRPr="00000000">
              <w:rPr>
                <w:b w:val="0"/>
                <w:i w:val="1"/>
                <w:color w:val="38761d"/>
                <w:rtl w:val="0"/>
              </w:rPr>
              <w:t xml:space="preserve">Feedback,</w:t>
            </w:r>
            <w:r w:rsidDel="00000000" w:rsidR="00000000" w:rsidRPr="00000000">
              <w:rPr>
                <w:b w:val="0"/>
                <w:color w:val="38761d"/>
                <w:rtl w:val="0"/>
              </w:rPr>
              <w:t xml:space="preserve"> que es la retroalimentación, es decir, la respuesta que genera en la otra persona todo el sistema comentado. </w:t>
            </w:r>
          </w:p>
          <w:p w:rsidR="00000000" w:rsidDel="00000000" w:rsidP="00000000" w:rsidRDefault="00000000" w:rsidRPr="00000000" w14:paraId="000000EE">
            <w:pPr>
              <w:ind w:left="0" w:firstLine="0"/>
              <w:jc w:val="both"/>
              <w:rPr>
                <w:b w:val="0"/>
                <w:color w:val="38761d"/>
              </w:rPr>
            </w:pPr>
            <w:r w:rsidDel="00000000" w:rsidR="00000000" w:rsidRPr="00000000">
              <w:rPr>
                <w:rtl w:val="0"/>
              </w:rPr>
            </w:r>
          </w:p>
          <w:p w:rsidR="00000000" w:rsidDel="00000000" w:rsidP="00000000" w:rsidRDefault="00000000" w:rsidRPr="00000000" w14:paraId="000000EF">
            <w:pPr>
              <w:jc w:val="both"/>
              <w:rPr>
                <w:b w:val="0"/>
                <w:color w:val="38761d"/>
              </w:rPr>
            </w:pPr>
            <w:r w:rsidDel="00000000" w:rsidR="00000000" w:rsidRPr="00000000">
              <w:rPr>
                <w:b w:val="0"/>
                <w:color w:val="38761d"/>
                <w:rtl w:val="0"/>
              </w:rPr>
              <w:t xml:space="preserve">Frecuentemente se comete el error de utilizar los conceptos de información y comunicación de forma indistinta, cuando en realidad se dirigen a realidades diferentes. Las diferencias entre los dos conceptos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1">
            <w:pPr>
              <w:jc w:val="both"/>
              <w:rPr/>
            </w:pPr>
            <w:r w:rsidDel="00000000" w:rsidR="00000000" w:rsidRPr="00000000">
              <w:rPr>
                <w:highlight w:val="red"/>
                <w:rtl w:val="0"/>
              </w:rPr>
              <w:t xml:space="preserve">Este apartado no debería incluirse en la ilust   ración gráfica que aparece en el HTML, se debe dejar como texto independiente</w:t>
            </w:r>
            <w:r w:rsidDel="00000000" w:rsidR="00000000" w:rsidRPr="00000000">
              <w:rPr>
                <w:rtl w:val="0"/>
              </w:rPr>
            </w:r>
          </w:p>
          <w:p w:rsidR="00000000" w:rsidDel="00000000" w:rsidP="00000000" w:rsidRDefault="00000000" w:rsidRPr="00000000" w14:paraId="000000F2">
            <w:pPr>
              <w:jc w:val="both"/>
              <w:rPr>
                <w:color w:val="ff0000"/>
              </w:rPr>
            </w:pPr>
            <w:r w:rsidDel="00000000" w:rsidR="00000000" w:rsidRPr="00000000">
              <w:rPr>
                <w:color w:val="ff0000"/>
              </w:rPr>
              <w:drawing>
                <wp:inline distB="0" distT="0" distL="0" distR="0">
                  <wp:extent cx="5159375" cy="1346200"/>
                  <wp:effectExtent b="0" l="0" r="0" t="0"/>
                  <wp:docPr id="448"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1593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color w:val="ff0000"/>
              </w:rPr>
            </w:pPr>
            <w:r w:rsidDel="00000000" w:rsidR="00000000" w:rsidRPr="00000000">
              <w:rPr>
                <w:rtl w:val="0"/>
              </w:rPr>
            </w:r>
          </w:p>
          <w:p w:rsidR="00000000" w:rsidDel="00000000" w:rsidP="00000000" w:rsidRDefault="00000000" w:rsidRPr="00000000" w14:paraId="000000F4">
            <w:pPr>
              <w:jc w:val="both"/>
              <w:rPr>
                <w:color w:val="ff0000"/>
              </w:rPr>
            </w:pPr>
            <w:sdt>
              <w:sdtPr>
                <w:tag w:val="goog_rdk_14"/>
              </w:sdtPr>
              <w:sdtContent>
                <w:del w:author="Hernando Garcia Plata" w:id="2" w:date="2023-02-21T04:36:28Z">
                  <w:r w:rsidDel="00000000" w:rsidR="00000000" w:rsidRPr="00000000">
                    <w:rPr>
                      <w:color w:val="ff0000"/>
                      <w:rtl w:val="0"/>
                    </w:rPr>
                    <w:delText xml:space="preserve">Frecuentemente se comete el error de utilizar los conceptos de información y comunicación de forma indistinta, cuando en realidad se dirigen a realidades diferentes. Las diferencias entre los dos conceptos son:</w:delText>
                  </w:r>
                </w:del>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6">
            <w:pPr>
              <w:jc w:val="both"/>
              <w:rPr>
                <w:color w:val="666666"/>
              </w:rPr>
            </w:pPr>
            <w:r w:rsidDel="00000000" w:rsidR="00000000" w:rsidRPr="00000000">
              <w:rPr>
                <w:rtl w:val="0"/>
              </w:rPr>
              <w:t xml:space="preserve">Conceptos de información</w:t>
            </w:r>
            <w:r w:rsidDel="00000000" w:rsidR="00000000" w:rsidRPr="00000000">
              <w:rPr>
                <w:rtl w:val="0"/>
              </w:rPr>
            </w:r>
          </w:p>
          <w:p w:rsidR="00000000" w:rsidDel="00000000" w:rsidP="00000000" w:rsidRDefault="00000000" w:rsidRPr="00000000" w14:paraId="000000F7">
            <w:pPr>
              <w:widowControl w:val="0"/>
              <w:rPr/>
            </w:pPr>
            <w:r w:rsidDel="00000000" w:rsidR="00000000" w:rsidRPr="00000000">
              <w:rPr/>
              <w:drawing>
                <wp:inline distB="114300" distT="114300" distL="114300" distR="114300">
                  <wp:extent cx="2391728" cy="1589579"/>
                  <wp:effectExtent b="0" l="0" r="0" t="0"/>
                  <wp:docPr id="444"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2391728" cy="158957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rPr/>
            </w:pPr>
            <w:hyperlink r:id="rId30">
              <w:r w:rsidDel="00000000" w:rsidR="00000000" w:rsidRPr="00000000">
                <w:rPr>
                  <w:color w:val="1155cc"/>
                  <w:u w:val="single"/>
                  <w:rtl w:val="0"/>
                </w:rPr>
                <w:t xml:space="preserve">https://img.freepik.com/vector-gratis/ilustracion-concepto-auditoria_114360-6397.jpg?w=740&amp;t=st=1666288738~exp=1666289338~hmac=4baa8c8472e3973d5385edc95f30cb150b3e71c9f350668667b7396207936560</w:t>
              </w:r>
            </w:hyperlink>
            <w:r w:rsidDel="00000000" w:rsidR="00000000" w:rsidRPr="00000000">
              <w:rPr>
                <w:rtl w:val="0"/>
              </w:rPr>
            </w:r>
          </w:p>
          <w:p w:rsidR="00000000" w:rsidDel="00000000" w:rsidP="00000000" w:rsidRDefault="00000000" w:rsidRPr="00000000" w14:paraId="000000F9">
            <w:pPr>
              <w:widowControl w:val="0"/>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Nota. Elaborar imagen </w:t>
            </w:r>
          </w:p>
          <w:p w:rsidR="00000000" w:rsidDel="00000000" w:rsidP="00000000" w:rsidRDefault="00000000" w:rsidRPr="00000000" w14:paraId="000000FB">
            <w:pPr>
              <w:rPr/>
            </w:pPr>
            <w:r w:rsidDel="00000000" w:rsidR="00000000" w:rsidRPr="00000000">
              <w:rPr>
                <w:rtl w:val="0"/>
              </w:rPr>
              <w:t xml:space="preserve">124103_i2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C">
            <w:pPr>
              <w:jc w:val="both"/>
              <w:rPr>
                <w:b w:val="0"/>
                <w:color w:val="ff0000"/>
              </w:rPr>
            </w:pPr>
            <w:sdt>
              <w:sdtPr>
                <w:tag w:val="goog_rdk_16"/>
              </w:sdtPr>
              <w:sdtContent>
                <w:del w:author="Hernando Garcia Plata" w:id="3" w:date="2023-02-21T04:36:53Z">
                  <w:r w:rsidDel="00000000" w:rsidR="00000000" w:rsidRPr="00000000">
                    <w:rPr>
                      <w:b w:val="0"/>
                      <w:color w:val="ff0000"/>
                      <w:rtl w:val="0"/>
                    </w:rPr>
                    <w:delText xml:space="preserve">La información es unidireccional, pues va en una sola dirección y la persona que la recibe no puede responder, ya que no puede emitir un mensaje de respuesta y se limita únicamente a recibir la información.</w:delText>
                  </w:r>
                </w:del>
              </w:sdtContent>
            </w:sdt>
            <w:r w:rsidDel="00000000" w:rsidR="00000000" w:rsidRPr="00000000">
              <w:rPr>
                <w:rtl w:val="0"/>
              </w:rPr>
            </w:r>
          </w:p>
          <w:p w:rsidR="00000000" w:rsidDel="00000000" w:rsidP="00000000" w:rsidRDefault="00000000" w:rsidRPr="00000000" w14:paraId="000000FD">
            <w:pPr>
              <w:jc w:val="both"/>
              <w:rPr>
                <w:b w:val="0"/>
                <w:color w:val="ff0000"/>
              </w:rPr>
            </w:pPr>
            <w:r w:rsidDel="00000000" w:rsidR="00000000" w:rsidRPr="00000000">
              <w:rPr>
                <w:rtl w:val="0"/>
              </w:rPr>
            </w:r>
          </w:p>
          <w:p w:rsidR="00000000" w:rsidDel="00000000" w:rsidP="00000000" w:rsidRDefault="00000000" w:rsidRPr="00000000" w14:paraId="000000FE">
            <w:pPr>
              <w:jc w:val="both"/>
              <w:rPr>
                <w:color w:val="ff0000"/>
              </w:rPr>
            </w:pPr>
            <w:r w:rsidDel="00000000" w:rsidR="00000000" w:rsidRPr="00000000">
              <w:rPr>
                <w:color w:val="ff0000"/>
                <w:rtl w:val="0"/>
              </w:rPr>
              <w:t xml:space="preserve">La información</w:t>
            </w:r>
          </w:p>
        </w:tc>
        <w:tc>
          <w:tcPr>
            <w:shd w:fill="auto" w:val="clear"/>
            <w:tcMar>
              <w:top w:w="100.0" w:type="dxa"/>
              <w:left w:w="100.0" w:type="dxa"/>
              <w:bottom w:w="100.0" w:type="dxa"/>
              <w:right w:w="100.0" w:type="dxa"/>
            </w:tcMar>
          </w:tcPr>
          <w:sdt>
            <w:sdtPr>
              <w:tag w:val="goog_rdk_19"/>
            </w:sdtPr>
            <w:sdtContent>
              <w:p w:rsidR="00000000" w:rsidDel="00000000" w:rsidP="00000000" w:rsidRDefault="00000000" w:rsidRPr="00000000" w14:paraId="00000100">
                <w:pPr>
                  <w:jc w:val="both"/>
                  <w:rPr>
                    <w:del w:author="Hernando Garcia Plata" w:id="4" w:date="2023-02-21T04:36:48Z"/>
                    <w:color w:val="666666"/>
                  </w:rPr>
                </w:pPr>
                <w:sdt>
                  <w:sdtPr>
                    <w:tag w:val="goog_rdk_18"/>
                  </w:sdtPr>
                  <w:sdtContent>
                    <w:del w:author="Hernando Garcia Plata" w:id="4" w:date="2023-02-21T04:36:48Z">
                      <w:r w:rsidDel="00000000" w:rsidR="00000000" w:rsidRPr="00000000">
                        <w:rPr>
                          <w:rtl w:val="0"/>
                        </w:rPr>
                        <w:delText xml:space="preserve">Información unidireccional</w:delText>
                      </w:r>
                      <w:r w:rsidDel="00000000" w:rsidR="00000000" w:rsidRPr="00000000">
                        <w:rPr>
                          <w:rtl w:val="0"/>
                        </w:rPr>
                      </w:r>
                    </w:del>
                  </w:sdtContent>
                </w:sdt>
              </w:p>
            </w:sdtContent>
          </w:sdt>
          <w:sdt>
            <w:sdtPr>
              <w:tag w:val="goog_rdk_21"/>
            </w:sdtPr>
            <w:sdtContent>
              <w:p w:rsidR="00000000" w:rsidDel="00000000" w:rsidP="00000000" w:rsidRDefault="00000000" w:rsidRPr="00000000" w14:paraId="00000101">
                <w:pPr>
                  <w:widowControl w:val="0"/>
                  <w:rPr>
                    <w:del w:author="Hernando Garcia Plata" w:id="4" w:date="2023-02-21T04:36:48Z"/>
                  </w:rPr>
                </w:pPr>
                <w:sdt>
                  <w:sdtPr>
                    <w:tag w:val="goog_rdk_20"/>
                  </w:sdtPr>
                  <w:sdtContent>
                    <w:del w:author="Hernando Garcia Plata" w:id="4" w:date="2023-02-21T04:36:48Z">
                      <w:r w:rsidDel="00000000" w:rsidR="00000000" w:rsidRPr="00000000">
                        <w:rPr/>
                        <w:drawing>
                          <wp:inline distB="114300" distT="114300" distL="114300" distR="114300">
                            <wp:extent cx="2277428" cy="1275359"/>
                            <wp:effectExtent b="0" l="0" r="0" t="0"/>
                            <wp:docPr id="446"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2277428" cy="1275359"/>
                                    </a:xfrm>
                                    <a:prstGeom prst="rect"/>
                                    <a:ln/>
                                  </pic:spPr>
                                </pic:pic>
                              </a:graphicData>
                            </a:graphic>
                          </wp:inline>
                        </w:drawing>
                      </w:r>
                      <w:r w:rsidDel="00000000" w:rsidR="00000000" w:rsidRPr="00000000">
                        <w:rPr>
                          <w:rtl w:val="0"/>
                        </w:rPr>
                      </w:r>
                    </w:del>
                  </w:sdtContent>
                </w:sdt>
              </w:p>
            </w:sdtContent>
          </w:sdt>
          <w:sdt>
            <w:sdtPr>
              <w:tag w:val="goog_rdk_23"/>
            </w:sdtPr>
            <w:sdtContent>
              <w:p w:rsidR="00000000" w:rsidDel="00000000" w:rsidP="00000000" w:rsidRDefault="00000000" w:rsidRPr="00000000" w14:paraId="00000102">
                <w:pPr>
                  <w:widowControl w:val="0"/>
                  <w:rPr>
                    <w:del w:author="Hernando Garcia Plata" w:id="4" w:date="2023-02-21T04:36:48Z"/>
                  </w:rPr>
                </w:pPr>
                <w:sdt>
                  <w:sdtPr>
                    <w:tag w:val="goog_rdk_22"/>
                  </w:sdtPr>
                  <w:sdtContent>
                    <w:del w:author="Hernando Garcia Plata" w:id="4" w:date="2023-02-21T04:36:48Z">
                      <w:r w:rsidDel="00000000" w:rsidR="00000000" w:rsidRPr="00000000">
                        <w:fldChar w:fldCharType="begin"/>
                      </w:r>
                      <w:r w:rsidDel="00000000" w:rsidR="00000000" w:rsidRPr="00000000">
                        <w:delInstrText xml:space="preserve">HYPERLINK "https://img.freepik.com/fotos-premium/acronimo-comercial-fyi-o-su-informacion-persona-escribe-texto-papel_102583-6158.jpg?w=826"</w:delInstrText>
                      </w:r>
                      <w:r w:rsidDel="00000000" w:rsidR="00000000" w:rsidRPr="00000000">
                        <w:fldChar w:fldCharType="separate"/>
                      </w:r>
                      <w:r w:rsidDel="00000000" w:rsidR="00000000" w:rsidRPr="00000000">
                        <w:rPr>
                          <w:color w:val="1155cc"/>
                          <w:u w:val="single"/>
                          <w:rtl w:val="0"/>
                        </w:rPr>
                        <w:delText xml:space="preserve">https://img.freepik.com/fotos-premium/acronimo-comercial-fyi-o-su-informacion-persona-escribe-texto-papel_102583-6158.jpg?w=826</w:delText>
                      </w:r>
                      <w:r w:rsidDel="00000000" w:rsidR="00000000" w:rsidRPr="00000000">
                        <w:fldChar w:fldCharType="end"/>
                      </w:r>
                      <w:r w:rsidDel="00000000" w:rsidR="00000000" w:rsidRPr="00000000">
                        <w:rPr>
                          <w:rtl w:val="0"/>
                        </w:rPr>
                      </w:r>
                    </w:del>
                  </w:sdtContent>
                </w:sdt>
              </w:p>
            </w:sdtContent>
          </w:sdt>
          <w:sdt>
            <w:sdtPr>
              <w:tag w:val="goog_rdk_25"/>
            </w:sdtPr>
            <w:sdtContent>
              <w:p w:rsidR="00000000" w:rsidDel="00000000" w:rsidP="00000000" w:rsidRDefault="00000000" w:rsidRPr="00000000" w14:paraId="00000103">
                <w:pPr>
                  <w:rPr>
                    <w:del w:author="Hernando Garcia Plata" w:id="4" w:date="2023-02-21T04:36:48Z"/>
                  </w:rPr>
                </w:pPr>
                <w:sdt>
                  <w:sdtPr>
                    <w:tag w:val="goog_rdk_24"/>
                  </w:sdtPr>
                  <w:sdtContent>
                    <w:del w:author="Hernando Garcia Plata" w:id="4" w:date="2023-02-21T04:36:48Z">
                      <w:r w:rsidDel="00000000" w:rsidR="00000000" w:rsidRPr="00000000">
                        <w:rPr>
                          <w:rtl w:val="0"/>
                        </w:rPr>
                        <w:delText xml:space="preserve">Nota. Elaborar imagen </w:delText>
                      </w:r>
                    </w:del>
                  </w:sdtContent>
                </w:sdt>
              </w:p>
            </w:sdtContent>
          </w:sdt>
          <w:sdt>
            <w:sdtPr>
              <w:tag w:val="goog_rdk_28"/>
            </w:sdtPr>
            <w:sdtContent>
              <w:p w:rsidR="00000000" w:rsidDel="00000000" w:rsidP="00000000" w:rsidRDefault="00000000" w:rsidRPr="00000000" w14:paraId="00000104">
                <w:pPr>
                  <w:rPr>
                    <w:ins w:author="Hernando Garcia Plata" w:id="5" w:date="2023-02-21T04:36:57Z"/>
                  </w:rPr>
                </w:pPr>
                <w:sdt>
                  <w:sdtPr>
                    <w:tag w:val="goog_rdk_26"/>
                  </w:sdtPr>
                  <w:sdtContent>
                    <w:del w:author="Hernando Garcia Plata" w:id="4" w:date="2023-02-21T04:36:48Z">
                      <w:r w:rsidDel="00000000" w:rsidR="00000000" w:rsidRPr="00000000">
                        <w:rPr>
                          <w:rtl w:val="0"/>
                        </w:rPr>
                        <w:delText xml:space="preserve">124103_i3</w:delText>
                      </w:r>
                    </w:del>
                  </w:sdtContent>
                </w:sdt>
                <w:sdt>
                  <w:sdtPr>
                    <w:tag w:val="goog_rdk_27"/>
                  </w:sdtPr>
                  <w:sdtContent>
                    <w:ins w:author="Hernando Garcia Plata" w:id="5" w:date="2023-02-21T04:36:57Z">
                      <w:r w:rsidDel="00000000" w:rsidR="00000000" w:rsidRPr="00000000">
                        <w:rPr>
                          <w:rtl w:val="0"/>
                        </w:rPr>
                      </w:r>
                    </w:ins>
                  </w:sdtContent>
                </w:sdt>
              </w:p>
            </w:sdtContent>
          </w:sdt>
          <w:sdt>
            <w:sdtPr>
              <w:tag w:val="goog_rdk_30"/>
            </w:sdtPr>
            <w:sdtContent>
              <w:p w:rsidR="00000000" w:rsidDel="00000000" w:rsidP="00000000" w:rsidRDefault="00000000" w:rsidRPr="00000000" w14:paraId="00000105">
                <w:pPr>
                  <w:rPr>
                    <w:ins w:author="Hernando Garcia Plata" w:id="5" w:date="2023-02-21T04:36:57Z"/>
                  </w:rPr>
                </w:pPr>
                <w:sdt>
                  <w:sdtPr>
                    <w:tag w:val="goog_rdk_29"/>
                  </w:sdtPr>
                  <w:sdtContent>
                    <w:ins w:author="Hernando Garcia Plata" w:id="5" w:date="2023-02-21T04:36:57Z">
                      <w:r w:rsidDel="00000000" w:rsidR="00000000" w:rsidRPr="00000000">
                        <w:rPr>
                          <w:rtl w:val="0"/>
                        </w:rPr>
                      </w:r>
                    </w:ins>
                  </w:sdtContent>
                </w:sdt>
              </w:p>
            </w:sdtContent>
          </w:sdt>
          <w:p w:rsidR="00000000" w:rsidDel="00000000" w:rsidP="00000000" w:rsidRDefault="00000000" w:rsidRPr="00000000" w14:paraId="00000106">
            <w:pPr>
              <w:jc w:val="both"/>
              <w:rPr>
                <w:color w:val="ff0000"/>
              </w:rPr>
            </w:pPr>
            <w:r w:rsidDel="00000000" w:rsidR="00000000" w:rsidRPr="00000000">
              <w:rPr>
                <w:b w:val="0"/>
                <w:color w:val="ff0000"/>
                <w:rtl w:val="0"/>
              </w:rPr>
              <w:t xml:space="preserve">Es unidireccional, pues va en una sola dirección y la persona que la recibe no puede responder, ya que no puede emitir un mensaje de respuesta y se limita únicamente a recibir la información.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7">
            <w:pPr>
              <w:jc w:val="both"/>
              <w:rPr>
                <w:color w:val="999999"/>
              </w:rPr>
            </w:pPr>
            <w:r w:rsidDel="00000000" w:rsidR="00000000" w:rsidRPr="00000000">
              <w:rPr>
                <w:color w:val="ff0000"/>
                <w:rtl w:val="0"/>
              </w:rPr>
              <w:t xml:space="preserve">La comunicación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jc w:val="both"/>
              <w:rPr>
                <w:b w:val="0"/>
                <w:color w:val="ff0000"/>
              </w:rPr>
            </w:pPr>
            <w:r w:rsidDel="00000000" w:rsidR="00000000" w:rsidRPr="00000000">
              <w:rPr>
                <w:b w:val="0"/>
                <w:color w:val="ff0000"/>
                <w:rtl w:val="0"/>
              </w:rPr>
              <w:t xml:space="preserve">Es bidireccional, ya que una persona emite un mensaje y otra lo recibe, lo que le permite reaccionar y dar una respuesta inmediata, dando así paso a la retroalimentación.</w:t>
            </w:r>
          </w:p>
          <w:p w:rsidR="00000000" w:rsidDel="00000000" w:rsidP="00000000" w:rsidRDefault="00000000" w:rsidRPr="00000000" w14:paraId="0000010A">
            <w:pPr>
              <w:widowControl w:val="0"/>
              <w:rPr>
                <w:color w:val="666666"/>
              </w:rPr>
            </w:pPr>
            <w:r w:rsidDel="00000000" w:rsidR="00000000" w:rsidRPr="00000000">
              <w:rPr>
                <w:rtl w:val="0"/>
              </w:rPr>
            </w:r>
          </w:p>
          <w:sdt>
            <w:sdtPr>
              <w:tag w:val="goog_rdk_33"/>
            </w:sdtPr>
            <w:sdtContent>
              <w:p w:rsidR="00000000" w:rsidDel="00000000" w:rsidP="00000000" w:rsidRDefault="00000000" w:rsidRPr="00000000" w14:paraId="0000010B">
                <w:pPr>
                  <w:widowControl w:val="0"/>
                  <w:rPr>
                    <w:del w:author="Hernando Garcia Plata" w:id="6" w:date="2023-02-21T04:38:45Z"/>
                  </w:rPr>
                </w:pPr>
                <w:sdt>
                  <w:sdtPr>
                    <w:tag w:val="goog_rdk_32"/>
                  </w:sdtPr>
                  <w:sdtContent>
                    <w:del w:author="Hernando Garcia Plata" w:id="6" w:date="2023-02-21T04:38:45Z">
                      <w:r w:rsidDel="00000000" w:rsidR="00000000" w:rsidRPr="00000000">
                        <w:rPr/>
                        <w:drawing>
                          <wp:inline distB="114300" distT="114300" distL="114300" distR="114300">
                            <wp:extent cx="2210753" cy="1251369"/>
                            <wp:effectExtent b="0" l="0" r="0" t="0"/>
                            <wp:docPr id="449"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2210753" cy="1251369"/>
                                    </a:xfrm>
                                    <a:prstGeom prst="rect"/>
                                    <a:ln/>
                                  </pic:spPr>
                                </pic:pic>
                              </a:graphicData>
                            </a:graphic>
                          </wp:inline>
                        </w:drawing>
                      </w:r>
                      <w:r w:rsidDel="00000000" w:rsidR="00000000" w:rsidRPr="00000000">
                        <w:rPr>
                          <w:rtl w:val="0"/>
                        </w:rPr>
                      </w:r>
                    </w:del>
                  </w:sdtContent>
                </w:sdt>
              </w:p>
            </w:sdtContent>
          </w:sdt>
          <w:sdt>
            <w:sdtPr>
              <w:tag w:val="goog_rdk_35"/>
            </w:sdtPr>
            <w:sdtContent>
              <w:p w:rsidR="00000000" w:rsidDel="00000000" w:rsidP="00000000" w:rsidRDefault="00000000" w:rsidRPr="00000000" w14:paraId="0000010C">
                <w:pPr>
                  <w:widowControl w:val="0"/>
                  <w:rPr>
                    <w:del w:author="Hernando Garcia Plata" w:id="6" w:date="2023-02-21T04:38:45Z"/>
                  </w:rPr>
                </w:pPr>
                <w:sdt>
                  <w:sdtPr>
                    <w:tag w:val="goog_rdk_34"/>
                  </w:sdtPr>
                  <w:sdtContent>
                    <w:del w:author="Hernando Garcia Plata" w:id="6" w:date="2023-02-21T04:38:45Z">
                      <w:r w:rsidDel="00000000" w:rsidR="00000000" w:rsidRPr="00000000">
                        <w:fldChar w:fldCharType="begin"/>
                      </w:r>
                      <w:r w:rsidDel="00000000" w:rsidR="00000000" w:rsidRPr="00000000">
                        <w:delInstrText xml:space="preserve">HYPERLINK "https://img.freepik.com/foto-gratis/comunicacion-inteligencia-empresarial-rendimiento-informacion_53876-121037.jpg?w=826&amp;t=st=1666287122~exp=1666287722~hmac=8594ca01ca05f8c550d8df688a9374a4a473c8677157fb16fb6fd20d0488b75c"</w:delInstrText>
                      </w:r>
                      <w:r w:rsidDel="00000000" w:rsidR="00000000" w:rsidRPr="00000000">
                        <w:fldChar w:fldCharType="separate"/>
                      </w:r>
                      <w:r w:rsidDel="00000000" w:rsidR="00000000" w:rsidRPr="00000000">
                        <w:rPr>
                          <w:color w:val="1155cc"/>
                          <w:u w:val="single"/>
                          <w:rtl w:val="0"/>
                        </w:rPr>
                        <w:delText xml:space="preserve">https://img.freepik.com/foto-gratis/comunicacion-inteligencia-empresarial-rendimiento-informacion_53876-121037.jpg?w=826&amp;t=st=1666287122~exp=1666287722~hmac=8594ca01ca05f8c550d8df688a9374a4a473c8677157fb16fb6fd20d0488b75c</w:delText>
                      </w:r>
                      <w:r w:rsidDel="00000000" w:rsidR="00000000" w:rsidRPr="00000000">
                        <w:fldChar w:fldCharType="end"/>
                      </w:r>
                      <w:r w:rsidDel="00000000" w:rsidR="00000000" w:rsidRPr="00000000">
                        <w:rPr>
                          <w:rtl w:val="0"/>
                        </w:rPr>
                      </w:r>
                    </w:del>
                  </w:sdtContent>
                </w:sdt>
              </w:p>
            </w:sdtContent>
          </w:sdt>
          <w:sdt>
            <w:sdtPr>
              <w:tag w:val="goog_rdk_37"/>
            </w:sdtPr>
            <w:sdtContent>
              <w:p w:rsidR="00000000" w:rsidDel="00000000" w:rsidP="00000000" w:rsidRDefault="00000000" w:rsidRPr="00000000" w14:paraId="0000010D">
                <w:pPr>
                  <w:widowControl w:val="0"/>
                  <w:rPr>
                    <w:del w:author="Hernando Garcia Plata" w:id="6" w:date="2023-02-21T04:38:45Z"/>
                  </w:rPr>
                </w:pPr>
                <w:sdt>
                  <w:sdtPr>
                    <w:tag w:val="goog_rdk_36"/>
                  </w:sdtPr>
                  <w:sdtContent>
                    <w:del w:author="Hernando Garcia Plata" w:id="6" w:date="2023-02-21T04:38:45Z">
                      <w:r w:rsidDel="00000000" w:rsidR="00000000" w:rsidRPr="00000000">
                        <w:rPr>
                          <w:rtl w:val="0"/>
                        </w:rPr>
                      </w:r>
                    </w:del>
                  </w:sdtContent>
                </w:sdt>
              </w:p>
            </w:sdtContent>
          </w:sdt>
          <w:sdt>
            <w:sdtPr>
              <w:tag w:val="goog_rdk_39"/>
            </w:sdtPr>
            <w:sdtContent>
              <w:p w:rsidR="00000000" w:rsidDel="00000000" w:rsidP="00000000" w:rsidRDefault="00000000" w:rsidRPr="00000000" w14:paraId="0000010E">
                <w:pPr>
                  <w:rPr>
                    <w:del w:author="Hernando Garcia Plata" w:id="6" w:date="2023-02-21T04:38:45Z"/>
                  </w:rPr>
                </w:pPr>
                <w:sdt>
                  <w:sdtPr>
                    <w:tag w:val="goog_rdk_38"/>
                  </w:sdtPr>
                  <w:sdtContent>
                    <w:del w:author="Hernando Garcia Plata" w:id="6" w:date="2023-02-21T04:38:45Z">
                      <w:r w:rsidDel="00000000" w:rsidR="00000000" w:rsidRPr="00000000">
                        <w:rPr>
                          <w:rtl w:val="0"/>
                        </w:rPr>
                        <w:delText xml:space="preserve">Nota. Elaborar imagen </w:delText>
                      </w:r>
                    </w:del>
                  </w:sdtContent>
                </w:sdt>
              </w:p>
            </w:sdtContent>
          </w:sdt>
          <w:p w:rsidR="00000000" w:rsidDel="00000000" w:rsidP="00000000" w:rsidRDefault="00000000" w:rsidRPr="00000000" w14:paraId="0000010F">
            <w:pPr>
              <w:rPr/>
            </w:pPr>
            <w:sdt>
              <w:sdtPr>
                <w:tag w:val="goog_rdk_40"/>
              </w:sdtPr>
              <w:sdtContent>
                <w:del w:author="Hernando Garcia Plata" w:id="6" w:date="2023-02-21T04:38:45Z">
                  <w:r w:rsidDel="00000000" w:rsidR="00000000" w:rsidRPr="00000000">
                    <w:rPr>
                      <w:rtl w:val="0"/>
                    </w:rPr>
                    <w:delText xml:space="preserve">124103_i4</w:delText>
                  </w:r>
                </w:del>
              </w:sdtContent>
            </w:sdt>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tabs>
          <w:tab w:val="left" w:leader="none" w:pos="14459"/>
        </w:tabs>
        <w:spacing w:line="240" w:lineRule="auto"/>
        <w:ind w:right="391"/>
        <w:rPr/>
      </w:pPr>
      <w:r w:rsidDel="00000000" w:rsidR="00000000" w:rsidRPr="00000000">
        <w:rPr>
          <w:rtl w:val="0"/>
        </w:rPr>
      </w:r>
    </w:p>
    <w:p w:rsidR="00000000" w:rsidDel="00000000" w:rsidP="00000000" w:rsidRDefault="00000000" w:rsidRPr="00000000" w14:paraId="00000112">
      <w:pPr>
        <w:spacing w:line="240" w:lineRule="auto"/>
        <w:jc w:val="both"/>
        <w:rPr>
          <w:b w:val="1"/>
        </w:rPr>
      </w:pPr>
      <w:r w:rsidDel="00000000" w:rsidR="00000000" w:rsidRPr="00000000">
        <w:rPr>
          <w:b w:val="1"/>
          <w:rtl w:val="0"/>
        </w:rPr>
        <w:t xml:space="preserve">Tipos de comunicación</w:t>
      </w:r>
    </w:p>
    <w:p w:rsidR="00000000" w:rsidDel="00000000" w:rsidP="00000000" w:rsidRDefault="00000000" w:rsidRPr="00000000" w14:paraId="00000113">
      <w:pPr>
        <w:tabs>
          <w:tab w:val="left" w:leader="none" w:pos="14459"/>
        </w:tabs>
        <w:spacing w:line="240" w:lineRule="auto"/>
        <w:ind w:right="391"/>
        <w:rPr>
          <w:b w:val="1"/>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tbl>
      <w:tblPr>
        <w:tblStyle w:val="Table1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415"/>
        <w:gridCol w:w="3330"/>
        <w:tblGridChange w:id="0">
          <w:tblGrid>
            <w:gridCol w:w="1665"/>
            <w:gridCol w:w="8415"/>
            <w:gridCol w:w="33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5">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6">
            <w:pPr>
              <w:keepNext w:val="1"/>
              <w:keepLines w:val="1"/>
              <w:widowControl w:val="0"/>
              <w:spacing w:after="60"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8">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9">
            <w:pPr>
              <w:widowControl w:val="0"/>
              <w:rPr>
                <w:color w:val="999999"/>
              </w:rPr>
            </w:pPr>
            <w:r w:rsidDel="00000000" w:rsidR="00000000" w:rsidRPr="00000000">
              <w:rPr>
                <w:b w:val="0"/>
                <w:rtl w:val="0"/>
              </w:rPr>
              <w:t xml:space="preserve">Los principales tipos de comunicación son verbal, no verbal, mixta y escrita</w:t>
            </w:r>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B">
            <w:pPr>
              <w:jc w:val="both"/>
              <w:rPr>
                <w:color w:val="666666"/>
              </w:rPr>
            </w:pPr>
            <w:r w:rsidDel="00000000" w:rsidR="00000000" w:rsidRPr="00000000">
              <w:rPr>
                <w:rtl w:val="0"/>
              </w:rPr>
              <w:t xml:space="preserve">Comunicación verbal</w:t>
            </w:r>
            <w:r w:rsidDel="00000000" w:rsidR="00000000" w:rsidRPr="00000000">
              <w:rPr>
                <w:rtl w:val="0"/>
              </w:rPr>
            </w:r>
          </w:p>
          <w:p w:rsidR="00000000" w:rsidDel="00000000" w:rsidP="00000000" w:rsidRDefault="00000000" w:rsidRPr="00000000" w14:paraId="0000011C">
            <w:pPr>
              <w:jc w:val="both"/>
              <w:rPr>
                <w:b w:val="0"/>
                <w:color w:val="999999"/>
              </w:rPr>
            </w:pPr>
            <w:r w:rsidDel="00000000" w:rsidR="00000000" w:rsidRPr="00000000">
              <w:rPr>
                <w:b w:val="0"/>
                <w:rtl w:val="0"/>
              </w:rPr>
              <w:t xml:space="preserve">Es aquella que se practica a través del lenguaje hablado. Dentro de esta se destaca la importancia que posee el vocabulario, el estilo,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E">
            <w:pPr>
              <w:jc w:val="both"/>
              <w:rPr>
                <w:color w:val="666666"/>
              </w:rPr>
            </w:pPr>
            <w:r w:rsidDel="00000000" w:rsidR="00000000" w:rsidRPr="00000000">
              <w:rPr>
                <w:rtl w:val="0"/>
              </w:rPr>
              <w:t xml:space="preserve">Comunicación verbal</w:t>
            </w:r>
            <w:r w:rsidDel="00000000" w:rsidR="00000000" w:rsidRPr="00000000">
              <w:rPr>
                <w:rtl w:val="0"/>
              </w:rPr>
            </w:r>
          </w:p>
          <w:p w:rsidR="00000000" w:rsidDel="00000000" w:rsidP="00000000" w:rsidRDefault="00000000" w:rsidRPr="00000000" w14:paraId="0000011F">
            <w:pPr>
              <w:widowControl w:val="0"/>
              <w:rPr/>
            </w:pPr>
            <w:r w:rsidDel="00000000" w:rsidR="00000000" w:rsidRPr="00000000">
              <w:rPr/>
              <w:drawing>
                <wp:inline distB="114300" distT="114300" distL="114300" distR="114300">
                  <wp:extent cx="1781175" cy="1778000"/>
                  <wp:effectExtent b="0" l="0" r="0" t="0"/>
                  <wp:docPr id="451"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178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rPr>
                <w:color w:val="666666"/>
              </w:rPr>
            </w:pPr>
            <w:hyperlink r:id="rId34">
              <w:r w:rsidDel="00000000" w:rsidR="00000000" w:rsidRPr="00000000">
                <w:rPr>
                  <w:color w:val="1155cc"/>
                  <w:u w:val="single"/>
                  <w:rtl w:val="0"/>
                </w:rPr>
                <w:t xml:space="preserve">https://img.freepik.com/vector-gratis/coleccion-emociones-jovenes_52683-18562.jpg?w=740&amp;t=st=1666635797~exp=1666636397~hmac=c37147a2aaba084eebbe97a5bb805cca2e4414fe94eb9df32d98b65e9b5ffc5a</w:t>
              </w:r>
            </w:hyperlink>
            <w:r w:rsidDel="00000000" w:rsidR="00000000" w:rsidRPr="00000000">
              <w:rPr>
                <w:rtl w:val="0"/>
              </w:rPr>
            </w:r>
          </w:p>
          <w:p w:rsidR="00000000" w:rsidDel="00000000" w:rsidP="00000000" w:rsidRDefault="00000000" w:rsidRPr="00000000" w14:paraId="00000121">
            <w:pPr>
              <w:rPr>
                <w:color w:val="666666"/>
              </w:rPr>
            </w:pPr>
            <w:r w:rsidDel="00000000" w:rsidR="00000000" w:rsidRPr="00000000">
              <w:rPr>
                <w:rtl w:val="0"/>
              </w:rPr>
              <w:t xml:space="preserve">Nota. Elaborar imagen 124103_i5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2">
            <w:pPr>
              <w:widowControl w:val="0"/>
              <w:rPr>
                <w:color w:val="666666"/>
              </w:rPr>
            </w:pPr>
            <w:r w:rsidDel="00000000" w:rsidR="00000000" w:rsidRPr="00000000">
              <w:rPr>
                <w:rtl w:val="0"/>
              </w:rPr>
              <w:t xml:space="preserve">Comunicación no verbal</w:t>
            </w:r>
            <w:r w:rsidDel="00000000" w:rsidR="00000000" w:rsidRPr="00000000">
              <w:rPr>
                <w:rtl w:val="0"/>
              </w:rPr>
            </w:r>
          </w:p>
          <w:p w:rsidR="00000000" w:rsidDel="00000000" w:rsidP="00000000" w:rsidRDefault="00000000" w:rsidRPr="00000000" w14:paraId="00000123">
            <w:pPr>
              <w:widowControl w:val="0"/>
              <w:rPr>
                <w:b w:val="0"/>
                <w:color w:val="999999"/>
              </w:rPr>
            </w:pPr>
            <w:r w:rsidDel="00000000" w:rsidR="00000000" w:rsidRPr="00000000">
              <w:rPr>
                <w:b w:val="0"/>
                <w:rtl w:val="0"/>
              </w:rPr>
              <w:t xml:space="preserve">Es la que se practica a través del lenguaje no hablado, es decir, con el lenguaje corporal o gestual. La comunicación no verbal tiene que ver tanto con las características físicas como las actitudinales, es decir, tono de voz, movimientos, posturas, color de ojos, cabello, vestuario,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rPr>
                <w:color w:val="666666"/>
              </w:rPr>
            </w:pPr>
            <w:r w:rsidDel="00000000" w:rsidR="00000000" w:rsidRPr="00000000">
              <w:rPr>
                <w:rtl w:val="0"/>
              </w:rPr>
              <w:t xml:space="preserve">Comunicación no verbal</w:t>
            </w:r>
            <w:r w:rsidDel="00000000" w:rsidR="00000000" w:rsidRPr="00000000">
              <w:rPr>
                <w:rtl w:val="0"/>
              </w:rPr>
            </w:r>
          </w:p>
          <w:p w:rsidR="00000000" w:rsidDel="00000000" w:rsidP="00000000" w:rsidRDefault="00000000" w:rsidRPr="00000000" w14:paraId="00000126">
            <w:pPr>
              <w:widowControl w:val="0"/>
              <w:rPr/>
            </w:pPr>
            <w:r w:rsidDel="00000000" w:rsidR="00000000" w:rsidRPr="00000000">
              <w:rPr/>
              <w:drawing>
                <wp:inline distB="114300" distT="114300" distL="114300" distR="114300">
                  <wp:extent cx="1420178" cy="1420178"/>
                  <wp:effectExtent b="0" l="0" r="0" t="0"/>
                  <wp:docPr id="453"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1420178" cy="142017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rPr/>
            </w:pPr>
            <w:r w:rsidDel="00000000" w:rsidR="00000000" w:rsidRPr="00000000">
              <w:rPr>
                <w:rtl w:val="0"/>
              </w:rPr>
            </w:r>
          </w:p>
          <w:p w:rsidR="00000000" w:rsidDel="00000000" w:rsidP="00000000" w:rsidRDefault="00000000" w:rsidRPr="00000000" w14:paraId="00000128">
            <w:pPr>
              <w:widowControl w:val="0"/>
              <w:rPr>
                <w:color w:val="666666"/>
              </w:rPr>
            </w:pPr>
            <w:hyperlink r:id="rId36">
              <w:r w:rsidDel="00000000" w:rsidR="00000000" w:rsidRPr="00000000">
                <w:rPr>
                  <w:color w:val="1155cc"/>
                  <w:u w:val="single"/>
                  <w:rtl w:val="0"/>
                </w:rPr>
                <w:t xml:space="preserve">https://img.freepik.com/vector-gratis/ilustracion-alta-autoestima_23-2148752346.jpg?w=740&amp;t=st=1666635896~exp=1666636496~hmac=cacfd14fb5f285052aaae92ed959aef3e7f64afd2496a1bc83b9545feebe51cb</w:t>
              </w:r>
            </w:hyperlink>
            <w:r w:rsidDel="00000000" w:rsidR="00000000" w:rsidRPr="00000000">
              <w:rPr>
                <w:rtl w:val="0"/>
              </w:rPr>
            </w:r>
          </w:p>
          <w:p w:rsidR="00000000" w:rsidDel="00000000" w:rsidP="00000000" w:rsidRDefault="00000000" w:rsidRPr="00000000" w14:paraId="00000129">
            <w:pPr>
              <w:rPr>
                <w:color w:val="666666"/>
              </w:rPr>
            </w:pPr>
            <w:r w:rsidDel="00000000" w:rsidR="00000000" w:rsidRPr="00000000">
              <w:rPr>
                <w:rtl w:val="0"/>
              </w:rPr>
              <w:t xml:space="preserve">Nota. Elaborar imagen 124103_i6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A">
            <w:pPr>
              <w:widowControl w:val="0"/>
              <w:rPr>
                <w:color w:val="666666"/>
              </w:rPr>
            </w:pPr>
            <w:r w:rsidDel="00000000" w:rsidR="00000000" w:rsidRPr="00000000">
              <w:rPr>
                <w:rtl w:val="0"/>
              </w:rPr>
              <w:t xml:space="preserve">Comunicación mixta</w:t>
            </w:r>
            <w:r w:rsidDel="00000000" w:rsidR="00000000" w:rsidRPr="00000000">
              <w:rPr>
                <w:rtl w:val="0"/>
              </w:rPr>
            </w:r>
          </w:p>
          <w:p w:rsidR="00000000" w:rsidDel="00000000" w:rsidP="00000000" w:rsidRDefault="00000000" w:rsidRPr="00000000" w14:paraId="0000012B">
            <w:pPr>
              <w:widowControl w:val="0"/>
              <w:rPr>
                <w:b w:val="0"/>
              </w:rPr>
            </w:pPr>
            <w:r w:rsidDel="00000000" w:rsidR="00000000" w:rsidRPr="00000000">
              <w:rPr>
                <w:b w:val="0"/>
                <w:rtl w:val="0"/>
              </w:rPr>
              <w:t xml:space="preserve">Son las formas de comunicación que combinan la comunicación verbal y la no verbal, como ocurre en los </w:t>
            </w:r>
            <w:r w:rsidDel="00000000" w:rsidR="00000000" w:rsidRPr="00000000">
              <w:rPr>
                <w:b w:val="0"/>
                <w:i w:val="1"/>
                <w:rtl w:val="0"/>
              </w:rPr>
              <w:t xml:space="preserve">cómics</w:t>
            </w:r>
            <w:r w:rsidDel="00000000" w:rsidR="00000000" w:rsidRPr="00000000">
              <w:rPr>
                <w:b w:val="0"/>
                <w:rtl w:val="0"/>
              </w:rPr>
              <w:t xml:space="preserve">, por ejemplo, donde se combinan palabras y formas para transmitir un mensaje.</w:t>
            </w:r>
          </w:p>
          <w:p w:rsidR="00000000" w:rsidDel="00000000" w:rsidP="00000000" w:rsidRDefault="00000000" w:rsidRPr="00000000" w14:paraId="0000012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rPr>
                <w:color w:val="666666"/>
              </w:rPr>
            </w:pPr>
            <w:r w:rsidDel="00000000" w:rsidR="00000000" w:rsidRPr="00000000">
              <w:rPr>
                <w:rtl w:val="0"/>
              </w:rPr>
              <w:t xml:space="preserve">Comunicación mixta</w:t>
            </w:r>
            <w:r w:rsidDel="00000000" w:rsidR="00000000" w:rsidRPr="00000000">
              <w:rPr>
                <w:rtl w:val="0"/>
              </w:rPr>
            </w:r>
          </w:p>
          <w:p w:rsidR="00000000" w:rsidDel="00000000" w:rsidP="00000000" w:rsidRDefault="00000000" w:rsidRPr="00000000" w14:paraId="0000012F">
            <w:pPr>
              <w:widowControl w:val="0"/>
              <w:rPr/>
            </w:pPr>
            <w:r w:rsidDel="00000000" w:rsidR="00000000" w:rsidRPr="00000000">
              <w:rPr/>
              <w:drawing>
                <wp:inline distB="114300" distT="114300" distL="114300" distR="114300">
                  <wp:extent cx="1781175" cy="1003300"/>
                  <wp:effectExtent b="0" l="0" r="0" t="0"/>
                  <wp:docPr id="455"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rPr/>
            </w:pPr>
            <w:r w:rsidDel="00000000" w:rsidR="00000000" w:rsidRPr="00000000">
              <w:rPr>
                <w:rtl w:val="0"/>
              </w:rPr>
            </w:r>
          </w:p>
          <w:p w:rsidR="00000000" w:rsidDel="00000000" w:rsidP="00000000" w:rsidRDefault="00000000" w:rsidRPr="00000000" w14:paraId="00000131">
            <w:pPr>
              <w:widowControl w:val="0"/>
              <w:rPr>
                <w:color w:val="666666"/>
              </w:rPr>
            </w:pPr>
            <w:hyperlink r:id="rId38">
              <w:r w:rsidDel="00000000" w:rsidR="00000000" w:rsidRPr="00000000">
                <w:rPr>
                  <w:color w:val="1155cc"/>
                  <w:u w:val="single"/>
                  <w:rtl w:val="0"/>
                </w:rPr>
                <w:t xml:space="preserve">https://img.freepik.com/foto-gratis/lider-equipo-enfocado-que-presenta-plan-marketing-companeros-trabajo-multirraciales-interesados-ejecutivo-jefe-orador-serio-capacitador-negocios-que-explica-estrategia-desarrollo-empleados-motivados-raza-mixta_482257-13781.jpg?w=826&amp;t=st=1666636287~exp=1666636887~hmac=e34e7d8f7c2566e2532f72ede64f0e08985498fa6a1375ac3bf4ad01c1d9e09a</w:t>
              </w:r>
            </w:hyperlink>
            <w:r w:rsidDel="00000000" w:rsidR="00000000" w:rsidRPr="00000000">
              <w:rPr>
                <w:rtl w:val="0"/>
              </w:rPr>
            </w:r>
          </w:p>
          <w:p w:rsidR="00000000" w:rsidDel="00000000" w:rsidP="00000000" w:rsidRDefault="00000000" w:rsidRPr="00000000" w14:paraId="00000132">
            <w:pPr>
              <w:rPr>
                <w:color w:val="666666"/>
              </w:rPr>
            </w:pPr>
            <w:r w:rsidDel="00000000" w:rsidR="00000000" w:rsidRPr="00000000">
              <w:rPr>
                <w:rtl w:val="0"/>
              </w:rPr>
              <w:t xml:space="preserve">Nota. Elaborar imagen 124103_i7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3">
            <w:pPr>
              <w:jc w:val="both"/>
              <w:rPr>
                <w:color w:val="666666"/>
              </w:rPr>
            </w:pPr>
            <w:r w:rsidDel="00000000" w:rsidR="00000000" w:rsidRPr="00000000">
              <w:rPr>
                <w:rtl w:val="0"/>
              </w:rPr>
              <w:t xml:space="preserve">Comunicación escrita</w:t>
            </w:r>
            <w:r w:rsidDel="00000000" w:rsidR="00000000" w:rsidRPr="00000000">
              <w:rPr>
                <w:rtl w:val="0"/>
              </w:rPr>
            </w:r>
          </w:p>
          <w:p w:rsidR="00000000" w:rsidDel="00000000" w:rsidP="00000000" w:rsidRDefault="00000000" w:rsidRPr="00000000" w14:paraId="00000134">
            <w:pPr>
              <w:jc w:val="both"/>
              <w:rPr>
                <w:b w:val="0"/>
              </w:rPr>
            </w:pPr>
            <w:r w:rsidDel="00000000" w:rsidR="00000000" w:rsidRPr="00000000">
              <w:rPr>
                <w:b w:val="0"/>
                <w:rtl w:val="0"/>
              </w:rPr>
              <w:t xml:space="preserve">Incluye palabras representadas mediante algún tipo de marcas o trazos. La escritura es artificial y debe ser aprendida; cuenta con enormes ventajas, como comunicar a un emisor y a un receptor separados por años, siglos o kilómetros de distancia.</w:t>
            </w:r>
          </w:p>
          <w:p w:rsidR="00000000" w:rsidDel="00000000" w:rsidP="00000000" w:rsidRDefault="00000000" w:rsidRPr="00000000" w14:paraId="00000135">
            <w:pPr>
              <w:jc w:val="both"/>
              <w:rPr>
                <w:b w:val="0"/>
                <w:color w:val="7f7f7f"/>
              </w:rPr>
            </w:pPr>
            <w:r w:rsidDel="00000000" w:rsidR="00000000" w:rsidRPr="00000000">
              <w:rPr>
                <w:rtl w:val="0"/>
              </w:rPr>
            </w:r>
          </w:p>
          <w:p w:rsidR="00000000" w:rsidDel="00000000" w:rsidP="00000000" w:rsidRDefault="00000000" w:rsidRPr="00000000" w14:paraId="00000136">
            <w:pPr>
              <w:widowControl w:val="0"/>
              <w:spacing w:before="20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jc w:val="both"/>
              <w:rPr>
                <w:color w:val="666666"/>
              </w:rPr>
            </w:pPr>
            <w:r w:rsidDel="00000000" w:rsidR="00000000" w:rsidRPr="00000000">
              <w:rPr>
                <w:rtl w:val="0"/>
              </w:rPr>
              <w:t xml:space="preserve">Comunicación escrita</w:t>
            </w:r>
            <w:r w:rsidDel="00000000" w:rsidR="00000000" w:rsidRPr="00000000">
              <w:rPr>
                <w:rtl w:val="0"/>
              </w:rPr>
            </w:r>
          </w:p>
          <w:p w:rsidR="00000000" w:rsidDel="00000000" w:rsidP="00000000" w:rsidRDefault="00000000" w:rsidRPr="00000000" w14:paraId="00000139">
            <w:pPr>
              <w:widowControl w:val="0"/>
              <w:rPr/>
            </w:pPr>
            <w:r w:rsidDel="00000000" w:rsidR="00000000" w:rsidRPr="00000000">
              <w:rPr/>
              <w:drawing>
                <wp:inline distB="114300" distT="114300" distL="114300" distR="114300">
                  <wp:extent cx="1781175" cy="1181100"/>
                  <wp:effectExtent b="0" l="0" r="0" t="0"/>
                  <wp:docPr id="457"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rPr/>
            </w:pPr>
            <w:r w:rsidDel="00000000" w:rsidR="00000000" w:rsidRPr="00000000">
              <w:rPr>
                <w:rtl w:val="0"/>
              </w:rPr>
            </w:r>
          </w:p>
          <w:p w:rsidR="00000000" w:rsidDel="00000000" w:rsidP="00000000" w:rsidRDefault="00000000" w:rsidRPr="00000000" w14:paraId="0000013B">
            <w:pPr>
              <w:widowControl w:val="0"/>
              <w:rPr>
                <w:color w:val="666666"/>
              </w:rPr>
            </w:pPr>
            <w:hyperlink r:id="rId40">
              <w:r w:rsidDel="00000000" w:rsidR="00000000" w:rsidRPr="00000000">
                <w:rPr>
                  <w:color w:val="1155cc"/>
                  <w:u w:val="single"/>
                  <w:rtl w:val="0"/>
                </w:rPr>
                <w:t xml:space="preserve">https://img.freepik.com/foto-gratis/vista-inferior-hacer-lista-escrita-teclado-calculadora-bloc-notas-cuadro-negro_140725-112161.jpg?w=740&amp;t=st=1666636367~exp=1666636967~hmac=83ee025f54ced0e510458bd1e7dbee13e6e0d6efbf0016004c0cabc6ee790666</w:t>
              </w:r>
            </w:hyperlink>
            <w:r w:rsidDel="00000000" w:rsidR="00000000" w:rsidRPr="00000000">
              <w:rPr>
                <w:rtl w:val="0"/>
              </w:rPr>
            </w:r>
          </w:p>
          <w:p w:rsidR="00000000" w:rsidDel="00000000" w:rsidP="00000000" w:rsidRDefault="00000000" w:rsidRPr="00000000" w14:paraId="0000013C">
            <w:pPr>
              <w:rPr>
                <w:color w:val="666666"/>
              </w:rPr>
            </w:pPr>
            <w:r w:rsidDel="00000000" w:rsidR="00000000" w:rsidRPr="00000000">
              <w:rPr>
                <w:rtl w:val="0"/>
              </w:rPr>
              <w:t xml:space="preserve">Nota. Elaborar imagen 124103_i8</w:t>
            </w:r>
            <w:r w:rsidDel="00000000" w:rsidR="00000000" w:rsidRPr="00000000">
              <w:rPr>
                <w:rtl w:val="0"/>
              </w:rPr>
            </w:r>
          </w:p>
        </w:tc>
      </w:tr>
    </w:tbl>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tabs>
          <w:tab w:val="left" w:leader="none" w:pos="14459"/>
        </w:tabs>
        <w:spacing w:line="240" w:lineRule="auto"/>
        <w:ind w:right="391"/>
        <w:rPr>
          <w:b w:val="1"/>
        </w:rPr>
      </w:pPr>
      <w:r w:rsidDel="00000000" w:rsidR="00000000" w:rsidRPr="00000000">
        <w:rPr>
          <w:rtl w:val="0"/>
        </w:rPr>
      </w:r>
    </w:p>
    <w:p w:rsidR="00000000" w:rsidDel="00000000" w:rsidP="00000000" w:rsidRDefault="00000000" w:rsidRPr="00000000" w14:paraId="0000013F">
      <w:pPr>
        <w:tabs>
          <w:tab w:val="left" w:leader="none" w:pos="14459"/>
        </w:tabs>
        <w:spacing w:line="240" w:lineRule="auto"/>
        <w:ind w:right="391"/>
        <w:rPr>
          <w:b w:val="1"/>
        </w:rPr>
      </w:pPr>
      <w:r w:rsidDel="00000000" w:rsidR="00000000" w:rsidRPr="00000000">
        <w:rPr>
          <w:b w:val="1"/>
          <w:rtl w:val="0"/>
        </w:rPr>
        <w:t xml:space="preserve">1.1 Manejo y control de la información </w:t>
      </w:r>
    </w:p>
    <w:p w:rsidR="00000000" w:rsidDel="00000000" w:rsidP="00000000" w:rsidRDefault="00000000" w:rsidRPr="00000000" w14:paraId="00000140">
      <w:pPr>
        <w:rPr/>
      </w:pPr>
      <w:r w:rsidDel="00000000" w:rsidR="00000000" w:rsidRPr="00000000">
        <w:rPr>
          <w:rtl w:val="0"/>
        </w:rPr>
      </w:r>
    </w:p>
    <w:tbl>
      <w:tblPr>
        <w:tblStyle w:val="Table11"/>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635"/>
        <w:gridCol w:w="4110"/>
        <w:tblGridChange w:id="0">
          <w:tblGrid>
            <w:gridCol w:w="1665"/>
            <w:gridCol w:w="7635"/>
            <w:gridCol w:w="41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1">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2">
            <w:pPr>
              <w:keepNext w:val="1"/>
              <w:keepLines w:val="1"/>
              <w:widowControl w:val="0"/>
              <w:spacing w:after="60"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5">
            <w:pPr>
              <w:rPr>
                <w:b w:val="0"/>
                <w:color w:val="999999"/>
              </w:rPr>
            </w:pPr>
            <w:r w:rsidDel="00000000" w:rsidR="00000000" w:rsidRPr="00000000">
              <w:rPr>
                <w:b w:val="0"/>
                <w:rtl w:val="0"/>
              </w:rPr>
              <w:t xml:space="preserve">Hoy en día en el contexto empresarial la información es un tema de alto interés, ya que las decisiones se toman con base en esta. Sin embargo, no es posible mencionar este concepto sin antes conocer un poco sobre los datos, que son aquellos que posibilitan la existencia de la información.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7">
            <w:pPr>
              <w:rPr>
                <w:b w:val="0"/>
                <w:color w:val="38761d"/>
              </w:rPr>
            </w:pPr>
            <w:r w:rsidDel="00000000" w:rsidR="00000000" w:rsidRPr="00000000">
              <w:rPr>
                <w:b w:val="0"/>
                <w:color w:val="38761d"/>
                <w:rtl w:val="0"/>
              </w:rPr>
              <w:t xml:space="preserve">Son números, cifras e incluso palabras que están almacenados en algún repositorio.</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rPr>
                <w:color w:val="38761d"/>
              </w:rPr>
            </w:pPr>
            <w:r w:rsidDel="00000000" w:rsidR="00000000" w:rsidRPr="00000000">
              <w:rPr>
                <w:color w:val="38761d"/>
                <w:rtl w:val="0"/>
              </w:rPr>
              <w:t xml:space="preserve">¿Qué son los datos?</w:t>
            </w:r>
          </w:p>
          <w:p w:rsidR="00000000" w:rsidDel="00000000" w:rsidP="00000000" w:rsidRDefault="00000000" w:rsidRPr="00000000" w14:paraId="0000014A">
            <w:pPr>
              <w:rPr>
                <w:color w:val="38761d"/>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B">
            <w:pPr>
              <w:jc w:val="both"/>
              <w:rPr>
                <w:color w:val="999999"/>
              </w:rPr>
            </w:pPr>
            <w:r w:rsidDel="00000000" w:rsidR="00000000" w:rsidRPr="00000000">
              <w:rPr>
                <w:b w:val="0"/>
                <w:rtl w:val="0"/>
              </w:rPr>
              <w:t xml:space="preserve">En términos técnicos, son la representación de una variable cuantitativa (números) o cualitativa (cualidades o características); teniendo presente lo referenciado, se puede afirmar que la información es un conjunto de datos con contexto o significado</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rPr>
                <w:color w:val="666666"/>
              </w:rPr>
            </w:pPr>
            <w:r w:rsidDel="00000000" w:rsidR="00000000" w:rsidRPr="00000000">
              <w:rPr>
                <w:color w:val="666666"/>
                <w:rtl w:val="0"/>
              </w:rPr>
              <w:t xml:space="preserve">Conjunto de datos con significado</w:t>
            </w:r>
          </w:p>
          <w:p w:rsidR="00000000" w:rsidDel="00000000" w:rsidP="00000000" w:rsidRDefault="00000000" w:rsidRPr="00000000" w14:paraId="0000014E">
            <w:pPr>
              <w:rPr>
                <w:color w:val="666666"/>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F">
            <w:pPr>
              <w:rPr>
                <w:b w:val="0"/>
                <w:color w:val="ff0000"/>
              </w:rPr>
            </w:pPr>
            <w:r w:rsidDel="00000000" w:rsidR="00000000" w:rsidRPr="00000000">
              <w:rPr>
                <w:b w:val="0"/>
                <w:color w:val="ff0000"/>
                <w:rtl w:val="0"/>
              </w:rPr>
              <w:t xml:space="preserve">A modo de ejemplo, en la siguiente tabla se muestra la aplicación de estos conceptos, donde se evidencia la relación entre ambos conceptos. </w:t>
            </w:r>
          </w:p>
          <w:p w:rsidR="00000000" w:rsidDel="00000000" w:rsidP="00000000" w:rsidRDefault="00000000" w:rsidRPr="00000000" w14:paraId="00000150">
            <w:pPr>
              <w:rPr>
                <w:b w:val="0"/>
                <w:color w:val="ff0000"/>
              </w:rPr>
            </w:pPr>
            <w:r w:rsidDel="00000000" w:rsidR="00000000" w:rsidRPr="00000000">
              <w:rPr>
                <w:b w:val="0"/>
                <w:color w:val="ff0000"/>
                <w:rtl w:val="0"/>
              </w:rPr>
              <w:t xml:space="preserve"> </w:t>
            </w:r>
          </w:p>
          <w:p w:rsidR="00000000" w:rsidDel="00000000" w:rsidP="00000000" w:rsidRDefault="00000000" w:rsidRPr="00000000" w14:paraId="00000151">
            <w:pPr>
              <w:shd w:fill="ffffff" w:val="clear"/>
              <w:rPr>
                <w:b w:val="0"/>
                <w:color w:val="ff0000"/>
              </w:rPr>
            </w:pPr>
            <w:r w:rsidDel="00000000" w:rsidR="00000000" w:rsidRPr="00000000">
              <w:rPr>
                <w:b w:val="0"/>
                <w:color w:val="ff0000"/>
                <w:rtl w:val="0"/>
              </w:rPr>
              <w:t xml:space="preserve">Tabla 1</w:t>
            </w:r>
            <w:r w:rsidDel="00000000" w:rsidR="00000000" w:rsidRPr="00000000">
              <w:drawing>
                <wp:anchor allowOverlap="1" behindDoc="0" distB="0" distT="0" distL="114300" distR="114300" hidden="0" layoutInCell="1" locked="0" relativeHeight="0" simplePos="0">
                  <wp:simplePos x="0" y="0"/>
                  <wp:positionH relativeFrom="column">
                    <wp:posOffset>3178</wp:posOffset>
                  </wp:positionH>
                  <wp:positionV relativeFrom="paragraph">
                    <wp:posOffset>462280</wp:posOffset>
                  </wp:positionV>
                  <wp:extent cx="4752340" cy="1976120"/>
                  <wp:effectExtent b="0" l="0" r="0" t="0"/>
                  <wp:wrapSquare wrapText="bothSides" distB="0" distT="0" distL="114300" distR="114300"/>
                  <wp:docPr id="430"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4752340" cy="1976120"/>
                          </a:xfrm>
                          <a:prstGeom prst="rect"/>
                          <a:ln/>
                        </pic:spPr>
                      </pic:pic>
                    </a:graphicData>
                  </a:graphic>
                </wp:anchor>
              </w:drawing>
            </w:r>
          </w:p>
          <w:p w:rsidR="00000000" w:rsidDel="00000000" w:rsidP="00000000" w:rsidRDefault="00000000" w:rsidRPr="00000000" w14:paraId="00000152">
            <w:pPr>
              <w:shd w:fill="ffffff" w:val="clear"/>
              <w:rPr>
                <w:b w:val="0"/>
                <w:i w:val="1"/>
                <w:color w:val="ff0000"/>
              </w:rPr>
            </w:pPr>
            <w:r w:rsidDel="00000000" w:rsidR="00000000" w:rsidRPr="00000000">
              <w:rPr>
                <w:b w:val="0"/>
                <w:i w:val="1"/>
                <w:color w:val="ff0000"/>
                <w:rtl w:val="0"/>
              </w:rPr>
              <w:t xml:space="preserve">Ejemplos con la relación entre dato e información</w:t>
            </w:r>
          </w:p>
          <w:p w:rsidR="00000000" w:rsidDel="00000000" w:rsidP="00000000" w:rsidRDefault="00000000" w:rsidRPr="00000000" w14:paraId="00000153">
            <w:pPr>
              <w:shd w:fill="ffffff" w:val="clear"/>
              <w:rPr>
                <w:b w:val="0"/>
                <w:i w:val="1"/>
                <w:color w:val="ff0000"/>
              </w:rPr>
            </w:pPr>
            <w:r w:rsidDel="00000000" w:rsidR="00000000" w:rsidRPr="00000000">
              <w:rPr>
                <w:rtl w:val="0"/>
              </w:rPr>
            </w:r>
          </w:p>
          <w:p w:rsidR="00000000" w:rsidDel="00000000" w:rsidP="00000000" w:rsidRDefault="00000000" w:rsidRPr="00000000" w14:paraId="00000154">
            <w:pPr>
              <w:shd w:fill="ffffff" w:val="clear"/>
              <w:rPr>
                <w:b w:val="0"/>
                <w:i w:val="1"/>
                <w:color w:val="ff0000"/>
              </w:rPr>
            </w:pPr>
            <w:r w:rsidDel="00000000" w:rsidR="00000000" w:rsidRPr="00000000">
              <w:rPr>
                <w:rtl w:val="0"/>
              </w:rPr>
            </w:r>
          </w:p>
          <w:p w:rsidR="00000000" w:rsidDel="00000000" w:rsidP="00000000" w:rsidRDefault="00000000" w:rsidRPr="00000000" w14:paraId="00000155">
            <w:pPr>
              <w:shd w:fill="ffffff" w:val="clear"/>
              <w:rPr>
                <w:b w:val="0"/>
                <w:i w:val="1"/>
                <w:color w:val="ff0000"/>
              </w:rPr>
            </w:pPr>
            <w:r w:rsidDel="00000000" w:rsidR="00000000" w:rsidRPr="00000000">
              <w:rPr>
                <w:rtl w:val="0"/>
              </w:rPr>
            </w:r>
          </w:p>
          <w:p w:rsidR="00000000" w:rsidDel="00000000" w:rsidP="00000000" w:rsidRDefault="00000000" w:rsidRPr="00000000" w14:paraId="00000156">
            <w:pPr>
              <w:shd w:fill="ffffff" w:val="clear"/>
              <w:rPr>
                <w:b w:val="0"/>
                <w:i w:val="1"/>
                <w:color w:val="ff0000"/>
              </w:rPr>
            </w:pPr>
            <w:r w:rsidDel="00000000" w:rsidR="00000000" w:rsidRPr="00000000">
              <w:rPr>
                <w:rtl w:val="0"/>
              </w:rPr>
            </w:r>
          </w:p>
          <w:p w:rsidR="00000000" w:rsidDel="00000000" w:rsidP="00000000" w:rsidRDefault="00000000" w:rsidRPr="00000000" w14:paraId="00000157">
            <w:pPr>
              <w:shd w:fill="ffffff" w:val="clear"/>
              <w:rPr>
                <w:b w:val="0"/>
                <w:i w:val="1"/>
                <w:color w:val="ff0000"/>
              </w:rPr>
            </w:pPr>
            <w:r w:rsidDel="00000000" w:rsidR="00000000" w:rsidRPr="00000000">
              <w:rPr>
                <w:rtl w:val="0"/>
              </w:rPr>
            </w:r>
          </w:p>
          <w:p w:rsidR="00000000" w:rsidDel="00000000" w:rsidP="00000000" w:rsidRDefault="00000000" w:rsidRPr="00000000" w14:paraId="00000158">
            <w:pPr>
              <w:shd w:fill="ffffff" w:val="clear"/>
              <w:rPr>
                <w:b w:val="0"/>
                <w:i w:val="1"/>
                <w:color w:val="ff0000"/>
              </w:rPr>
            </w:pPr>
            <w:r w:rsidDel="00000000" w:rsidR="00000000" w:rsidRPr="00000000">
              <w:rPr>
                <w:rtl w:val="0"/>
              </w:rPr>
            </w:r>
          </w:p>
          <w:p w:rsidR="00000000" w:rsidDel="00000000" w:rsidP="00000000" w:rsidRDefault="00000000" w:rsidRPr="00000000" w14:paraId="00000159">
            <w:pPr>
              <w:shd w:fill="ffffff" w:val="clear"/>
              <w:rPr>
                <w:b w:val="0"/>
                <w:i w:val="1"/>
                <w:color w:val="ff0000"/>
              </w:rPr>
            </w:pPr>
            <w:r w:rsidDel="00000000" w:rsidR="00000000" w:rsidRPr="00000000">
              <w:rPr>
                <w:rtl w:val="0"/>
              </w:rPr>
            </w:r>
          </w:p>
          <w:p w:rsidR="00000000" w:rsidDel="00000000" w:rsidP="00000000" w:rsidRDefault="00000000" w:rsidRPr="00000000" w14:paraId="0000015A">
            <w:pPr>
              <w:shd w:fill="ffffff" w:val="clear"/>
              <w:rPr>
                <w:b w:val="0"/>
                <w:i w:val="1"/>
                <w:color w:val="ff0000"/>
              </w:rPr>
            </w:pPr>
            <w:r w:rsidDel="00000000" w:rsidR="00000000" w:rsidRPr="00000000">
              <w:rPr>
                <w:rtl w:val="0"/>
              </w:rPr>
            </w:r>
          </w:p>
          <w:p w:rsidR="00000000" w:rsidDel="00000000" w:rsidP="00000000" w:rsidRDefault="00000000" w:rsidRPr="00000000" w14:paraId="0000015B">
            <w:pPr>
              <w:shd w:fill="ffffff" w:val="clear"/>
              <w:rPr>
                <w:b w:val="0"/>
                <w:i w:val="1"/>
                <w:color w:val="ff0000"/>
              </w:rPr>
            </w:pPr>
            <w:r w:rsidDel="00000000" w:rsidR="00000000" w:rsidRPr="00000000">
              <w:rPr>
                <w:rtl w:val="0"/>
              </w:rPr>
            </w:r>
          </w:p>
          <w:p w:rsidR="00000000" w:rsidDel="00000000" w:rsidP="00000000" w:rsidRDefault="00000000" w:rsidRPr="00000000" w14:paraId="0000015C">
            <w:pPr>
              <w:shd w:fill="ffffff" w:val="clear"/>
              <w:rPr>
                <w:b w:val="0"/>
                <w:i w:val="1"/>
                <w:color w:val="ff0000"/>
              </w:rPr>
            </w:pPr>
            <w:r w:rsidDel="00000000" w:rsidR="00000000" w:rsidRPr="00000000">
              <w:rPr>
                <w:rtl w:val="0"/>
              </w:rPr>
            </w:r>
          </w:p>
          <w:p w:rsidR="00000000" w:rsidDel="00000000" w:rsidP="00000000" w:rsidRDefault="00000000" w:rsidRPr="00000000" w14:paraId="0000015D">
            <w:pPr>
              <w:shd w:fill="ffffff" w:val="clear"/>
              <w:rPr>
                <w:b w:val="0"/>
                <w:i w:val="1"/>
                <w:color w:val="ff0000"/>
              </w:rPr>
            </w:pPr>
            <w:r w:rsidDel="00000000" w:rsidR="00000000" w:rsidRPr="00000000">
              <w:rPr>
                <w:rtl w:val="0"/>
              </w:rPr>
            </w:r>
          </w:p>
          <w:p w:rsidR="00000000" w:rsidDel="00000000" w:rsidP="00000000" w:rsidRDefault="00000000" w:rsidRPr="00000000" w14:paraId="0000015E">
            <w:pPr>
              <w:shd w:fill="ffffff" w:val="clear"/>
              <w:rPr>
                <w:b w:val="0"/>
                <w:i w:val="1"/>
                <w:color w:val="ff0000"/>
              </w:rPr>
            </w:pPr>
            <w:r w:rsidDel="00000000" w:rsidR="00000000" w:rsidRPr="00000000">
              <w:rPr>
                <w:rtl w:val="0"/>
              </w:rPr>
            </w:r>
          </w:p>
          <w:p w:rsidR="00000000" w:rsidDel="00000000" w:rsidP="00000000" w:rsidRDefault="00000000" w:rsidRPr="00000000" w14:paraId="0000015F">
            <w:pPr>
              <w:rPr>
                <w:b w:val="0"/>
                <w:color w:val="38761d"/>
              </w:rPr>
            </w:pPr>
            <w:r w:rsidDel="00000000" w:rsidR="00000000" w:rsidRPr="00000000">
              <w:rPr>
                <w:b w:val="0"/>
                <w:color w:val="38761d"/>
                <w:rtl w:val="0"/>
              </w:rPr>
              <w:t xml:space="preserve">Por una parte, se cuenta con cuatro datos, tres de ellos cuantitativos ($200.000, 16 y 12) y uno de ellos cualitativo (servicial); en este sentido el usuario de la información solo tiene ese conjunto de datos, sin mayor contexto.</w:t>
            </w:r>
          </w:p>
          <w:p w:rsidR="00000000" w:rsidDel="00000000" w:rsidP="00000000" w:rsidRDefault="00000000" w:rsidRPr="00000000" w14:paraId="00000160">
            <w:pPr>
              <w:rPr>
                <w:b w:val="0"/>
                <w:color w:val="38761d"/>
              </w:rPr>
            </w:pPr>
            <w:r w:rsidDel="00000000" w:rsidR="00000000" w:rsidRPr="00000000">
              <w:rPr>
                <w:rtl w:val="0"/>
              </w:rPr>
            </w:r>
          </w:p>
          <w:p w:rsidR="00000000" w:rsidDel="00000000" w:rsidP="00000000" w:rsidRDefault="00000000" w:rsidRPr="00000000" w14:paraId="00000161">
            <w:pPr>
              <w:jc w:val="both"/>
              <w:rPr>
                <w:b w:val="0"/>
                <w:color w:val="38761d"/>
              </w:rPr>
            </w:pPr>
            <w:r w:rsidDel="00000000" w:rsidR="00000000" w:rsidRPr="00000000">
              <w:rPr>
                <w:b w:val="0"/>
                <w:color w:val="38761d"/>
                <w:rtl w:val="0"/>
              </w:rPr>
              <w:t xml:space="preserve">Cuando se toman estos datos y se les da un alcance, o se asocian a una situación específica, se identifica la importancia de cada uno y se pasa a mencionar la información.</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rPr>
                <w:color w:val="ff0000"/>
              </w:rPr>
            </w:pPr>
            <w:r w:rsidDel="00000000" w:rsidR="00000000" w:rsidRPr="00000000">
              <w:rPr>
                <w:color w:val="ff0000"/>
                <w:rtl w:val="0"/>
              </w:rPr>
              <w:t xml:space="preserve">Datos e información </w:t>
            </w:r>
          </w:p>
        </w:tc>
      </w:tr>
    </w:tbl>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spacing w:before="280" w:line="240" w:lineRule="auto"/>
        <w:jc w:val="both"/>
        <w:rPr>
          <w:b w:val="1"/>
        </w:rPr>
      </w:pPr>
      <w:r w:rsidDel="00000000" w:rsidR="00000000" w:rsidRPr="00000000">
        <w:rPr>
          <w:b w:val="1"/>
          <w:rtl w:val="0"/>
        </w:rPr>
        <w:t xml:space="preserve">Tipos de información</w:t>
      </w:r>
    </w:p>
    <w:p w:rsidR="00000000" w:rsidDel="00000000" w:rsidP="00000000" w:rsidRDefault="00000000" w:rsidRPr="00000000" w14:paraId="00000166">
      <w:pPr>
        <w:spacing w:before="280" w:line="240" w:lineRule="auto"/>
        <w:jc w:val="both"/>
        <w:rPr>
          <w:b w:val="1"/>
        </w:rPr>
      </w:pPr>
      <w:r w:rsidDel="00000000" w:rsidR="00000000" w:rsidRPr="00000000">
        <w:rPr>
          <w:rtl w:val="0"/>
        </w:rPr>
      </w:r>
    </w:p>
    <w:tbl>
      <w:tblPr>
        <w:tblStyle w:val="Table1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67">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8">
            <w:pPr>
              <w:keepNext w:val="1"/>
              <w:keepLines w:val="1"/>
              <w:widowControl w:val="0"/>
              <w:spacing w:after="60" w:lineRule="auto"/>
              <w:jc w:val="center"/>
              <w:rPr/>
            </w:pPr>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A">
            <w:pPr>
              <w:jc w:val="both"/>
              <w:rPr>
                <w:b w:val="0"/>
                <w:color w:val="38761d"/>
              </w:rPr>
            </w:pPr>
            <w:r w:rsidDel="00000000" w:rsidR="00000000" w:rsidRPr="00000000">
              <w:rPr>
                <w:b w:val="0"/>
                <w:color w:val="38761d"/>
                <w:rtl w:val="0"/>
              </w:rPr>
              <w:t xml:space="preserve">Existen diferentes tipos de información, los cuales se pueden clasificar desde diferentes perspectivas, según su fuente, el objeto comunicacional, los criterios de programación en sistemas, entre otros. Sin embargo, la clasificación más referenciada a nivel empresarial es la asociada con la relación que existe figura entre quien la produce o pública (emisor) y los potenciales solicitantes (receptores). Esta clasificación se muestra en la Figura 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B">
            <w:pPr>
              <w:rPr/>
            </w:pPr>
            <w:r w:rsidDel="00000000" w:rsidR="00000000" w:rsidRPr="00000000">
              <w:rPr>
                <w:rtl w:val="0"/>
              </w:rPr>
              <w:t xml:space="preserve">Figura 1</w:t>
            </w:r>
          </w:p>
          <w:p w:rsidR="00000000" w:rsidDel="00000000" w:rsidP="00000000" w:rsidRDefault="00000000" w:rsidRPr="00000000" w14:paraId="0000016C">
            <w:pPr>
              <w:jc w:val="both"/>
              <w:rPr/>
            </w:pPr>
            <w:r w:rsidDel="00000000" w:rsidR="00000000" w:rsidRPr="00000000">
              <w:rPr>
                <w:i w:val="1"/>
                <w:rtl w:val="0"/>
              </w:rPr>
              <w:t xml:space="preserve">Tipos de información según la relación entre emisor y receptor</w:t>
            </w:r>
            <w:r w:rsidDel="00000000" w:rsidR="00000000" w:rsidRPr="00000000">
              <w:rPr>
                <w:rtl w:val="0"/>
              </w:rPr>
            </w:r>
          </w:p>
          <w:p w:rsidR="00000000" w:rsidDel="00000000" w:rsidP="00000000" w:rsidRDefault="00000000" w:rsidRPr="00000000" w14:paraId="0000016D">
            <w:pPr>
              <w:widowControl w:val="0"/>
              <w:rPr/>
            </w:pPr>
            <w:r w:rsidDel="00000000" w:rsidR="00000000" w:rsidRPr="00000000">
              <w:rPr>
                <w:rtl w:val="0"/>
              </w:rPr>
            </w:r>
          </w:p>
          <w:p w:rsidR="00000000" w:rsidDel="00000000" w:rsidP="00000000" w:rsidRDefault="00000000" w:rsidRPr="00000000" w14:paraId="0000016E">
            <w:pPr>
              <w:ind w:left="284" w:firstLine="0"/>
              <w:jc w:val="center"/>
              <w:rPr/>
            </w:pPr>
            <w:sdt>
              <w:sdtPr>
                <w:tag w:val="goog_rdk_41"/>
              </w:sdtPr>
              <w:sdtContent>
                <w:commentRangeStart w:id="1"/>
              </w:sdtContent>
            </w:sdt>
            <w:r w:rsidDel="00000000" w:rsidR="00000000" w:rsidRPr="00000000">
              <w:rPr/>
              <w:drawing>
                <wp:inline distB="0" distT="0" distL="0" distR="0">
                  <wp:extent cx="6839903" cy="3049214"/>
                  <wp:effectExtent b="0" l="0" r="0" t="0"/>
                  <wp:docPr id="422"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6839903" cy="3049214"/>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6F">
            <w:pPr>
              <w:widowControl w:val="0"/>
              <w:rPr>
                <w:color w:val="666666"/>
              </w:rPr>
            </w:pPr>
            <w:r w:rsidDel="00000000" w:rsidR="00000000" w:rsidRPr="00000000">
              <w:rPr>
                <w:rtl w:val="0"/>
              </w:rPr>
            </w:r>
          </w:p>
          <w:p w:rsidR="00000000" w:rsidDel="00000000" w:rsidP="00000000" w:rsidRDefault="00000000" w:rsidRPr="00000000" w14:paraId="00000170">
            <w:pPr>
              <w:widowControl w:val="0"/>
              <w:rPr>
                <w:color w:val="0000f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rPr/>
            </w:pPr>
            <w:r w:rsidDel="00000000" w:rsidR="00000000" w:rsidRPr="00000000">
              <w:rPr>
                <w:rtl w:val="0"/>
              </w:rPr>
              <w:t xml:space="preserve">124103_i14</w:t>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spacing w:line="240" w:lineRule="auto"/>
        <w:ind w:left="284" w:firstLine="0"/>
        <w:jc w:val="both"/>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tbl>
      <w:tblPr>
        <w:tblStyle w:val="Table1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7">
            <w:pPr>
              <w:keepNext w:val="1"/>
              <w:keepLines w:val="1"/>
              <w:spacing w:before="2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178">
            <w:pPr>
              <w:spacing w:before="200" w:lineRule="auto"/>
              <w:jc w:val="both"/>
              <w:rPr>
                <w:color w:val="7f7f7f"/>
              </w:rPr>
            </w:pPr>
            <w:r w:rsidDel="00000000" w:rsidR="00000000" w:rsidRPr="00000000">
              <w:rPr>
                <w:rtl w:val="0"/>
              </w:rPr>
              <w:t xml:space="preserve">En el siguiente video se describen los diferentes tipos de información y los principios que la rigen. </w:t>
            </w:r>
            <w:r w:rsidDel="00000000" w:rsidR="00000000" w:rsidRPr="00000000">
              <w:rPr>
                <w:rtl w:val="0"/>
              </w:rPr>
            </w:r>
          </w:p>
        </w:tc>
      </w:tr>
    </w:tbl>
    <w:p w:rsidR="00000000" w:rsidDel="00000000" w:rsidP="00000000" w:rsidRDefault="00000000" w:rsidRPr="00000000" w14:paraId="00000179">
      <w:pPr>
        <w:spacing w:before="280" w:line="240" w:lineRule="auto"/>
        <w:jc w:val="both"/>
        <w:rPr>
          <w:b w:val="1"/>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tbl>
      <w:tblPr>
        <w:tblStyle w:val="Table14"/>
        <w:tblW w:w="1339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3330"/>
        <w:gridCol w:w="1365"/>
        <w:gridCol w:w="3937"/>
        <w:gridCol w:w="3372"/>
        <w:tblGridChange w:id="0">
          <w:tblGrid>
            <w:gridCol w:w="1395"/>
            <w:gridCol w:w="3330"/>
            <w:gridCol w:w="1365"/>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B">
            <w:pPr>
              <w:widowControl w:val="0"/>
              <w:jc w:val="center"/>
              <w:rPr/>
            </w:pPr>
            <w:bookmarkStart w:colFirst="0" w:colLast="0" w:name="_heading=h.3dy6vkm" w:id="5"/>
            <w:bookmarkEnd w:id="5"/>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7C">
            <w:pPr>
              <w:keepNext w:val="1"/>
              <w:keepLines w:val="1"/>
              <w:widowControl w:val="0"/>
              <w:spacing w:after="60" w:lineRule="auto"/>
              <w:jc w:val="center"/>
              <w:rPr/>
            </w:pPr>
            <w:r w:rsidDel="00000000" w:rsidR="00000000" w:rsidRPr="00000000">
              <w:rPr>
                <w:rtl w:val="0"/>
              </w:rPr>
              <w:t xml:space="preserve">Video spot animado (</w:t>
            </w:r>
            <w:r w:rsidDel="00000000" w:rsidR="00000000" w:rsidRPr="00000000">
              <w:rPr>
                <w:color w:val="ff0000"/>
                <w:rtl w:val="0"/>
              </w:rPr>
              <w:t xml:space="preserve">El video que aparece en el HTML no es el mismo del contenido</w:t>
            </w:r>
            <w:r w:rsidDel="00000000" w:rsidR="00000000" w:rsidRPr="00000000">
              <w:rPr>
                <w:rtl w:val="0"/>
              </w:rPr>
              <w:t xml:space="preserve">)</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0">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81">
            <w:pPr>
              <w:widowControl w:val="0"/>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86">
            <w:pPr>
              <w:rPr>
                <w:b w:val="0"/>
              </w:rPr>
            </w:pPr>
            <w:r w:rsidDel="00000000" w:rsidR="00000000" w:rsidRPr="00000000">
              <w:rPr>
                <w:b w:val="0"/>
                <w:rtl w:val="0"/>
              </w:rPr>
              <w:t xml:space="preserve">Tipos de información y principios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rPr/>
            </w:pPr>
            <w:r w:rsidDel="00000000" w:rsidR="00000000" w:rsidRPr="00000000">
              <w:rPr>
                <w:rtl w:val="0"/>
              </w:rPr>
              <w:t xml:space="preserve">Narración (voz en </w:t>
            </w:r>
            <w:r w:rsidDel="00000000" w:rsidR="00000000" w:rsidRPr="00000000">
              <w:rPr>
                <w:i w:val="1"/>
                <w:rtl w:val="0"/>
              </w:rPr>
              <w:t xml:space="preserve">off</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rPr>
                <w:b w:val="0"/>
              </w:rPr>
            </w:pPr>
            <w:bookmarkStart w:colFirst="0" w:colLast="0" w:name="_heading=h.17dp8vu" w:id="6"/>
            <w:bookmarkEnd w:id="6"/>
            <w:r w:rsidDel="00000000" w:rsidR="00000000" w:rsidRPr="00000000">
              <w:rPr>
                <w:b w:val="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90">
            <w:pPr>
              <w:jc w:val="both"/>
              <w:rPr>
                <w:color w:val="ff0000"/>
              </w:rPr>
            </w:pPr>
            <w:r w:rsidDel="00000000" w:rsidR="00000000" w:rsidRPr="00000000">
              <w:rPr>
                <w:sz w:val="22"/>
                <w:szCs w:val="22"/>
                <w:rtl w:val="0"/>
              </w:rPr>
              <w:t xml:space="preserve">Desinformación</w:t>
            </w:r>
            <w:r w:rsidDel="00000000" w:rsidR="00000000" w:rsidRPr="00000000">
              <w:rPr>
                <w:rtl w:val="0"/>
              </w:rPr>
            </w:r>
          </w:p>
          <w:p w:rsidR="00000000" w:rsidDel="00000000" w:rsidP="00000000" w:rsidRDefault="00000000" w:rsidRPr="00000000" w14:paraId="00000191">
            <w:pPr>
              <w:widowControl w:val="0"/>
              <w:rPr>
                <w:b w:val="0"/>
              </w:rPr>
            </w:pPr>
            <w:r w:rsidDel="00000000" w:rsidR="00000000" w:rsidRPr="00000000">
              <w:rPr/>
              <w:drawing>
                <wp:inline distB="114300" distT="114300" distL="114300" distR="114300">
                  <wp:extent cx="1990725" cy="1066800"/>
                  <wp:effectExtent b="0" l="0" r="0" t="0"/>
                  <wp:docPr id="424"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19907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rPr>
                <w:b w:val="0"/>
                <w:sz w:val="22"/>
                <w:szCs w:val="22"/>
              </w:rPr>
            </w:pPr>
            <w:hyperlink r:id="rId44">
              <w:r w:rsidDel="00000000" w:rsidR="00000000" w:rsidRPr="00000000">
                <w:rPr>
                  <w:b w:val="0"/>
                  <w:color w:val="1155cc"/>
                  <w:sz w:val="22"/>
                  <w:szCs w:val="22"/>
                  <w:u w:val="single"/>
                  <w:rtl w:val="0"/>
                </w:rPr>
                <w:t xml:space="preserve">https://img.freepik.com/foto-gratis/noticias-falsas-funcionan-saliendo-megafono_23-2149261955.jpg?w=900&amp;t=st=1666313080~exp=1666313680~hmac=9a8a77593598e756ecfb4f3b3ee08d3d6257db4fe2b48cc8aff2c21625f7861d</w:t>
              </w:r>
            </w:hyperlink>
            <w:r w:rsidDel="00000000" w:rsidR="00000000" w:rsidRPr="00000000">
              <w:rPr>
                <w:rtl w:val="0"/>
              </w:rPr>
            </w:r>
          </w:p>
          <w:p w:rsidR="00000000" w:rsidDel="00000000" w:rsidP="00000000" w:rsidRDefault="00000000" w:rsidRPr="00000000" w14:paraId="00000193">
            <w:pPr>
              <w:widowControl w:val="0"/>
              <w:rPr>
                <w:b w:val="0"/>
              </w:rPr>
            </w:pPr>
            <w:r w:rsidDel="00000000" w:rsidR="00000000" w:rsidRPr="00000000">
              <w:rPr>
                <w:rtl w:val="0"/>
              </w:rPr>
            </w:r>
          </w:p>
          <w:p w:rsidR="00000000" w:rsidDel="00000000" w:rsidP="00000000" w:rsidRDefault="00000000" w:rsidRPr="00000000" w14:paraId="00000194">
            <w:pPr>
              <w:rPr>
                <w:b w:val="0"/>
              </w:rPr>
            </w:pPr>
            <w:r w:rsidDel="00000000" w:rsidR="00000000" w:rsidRPr="00000000">
              <w:rPr>
                <w:b w:val="0"/>
                <w:rtl w:val="0"/>
              </w:rPr>
              <w:t xml:space="preserve">Nota. Elaborar imagen </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96">
            <w:pPr>
              <w:jc w:val="both"/>
              <w:rPr>
                <w:b w:val="0"/>
              </w:rPr>
            </w:pPr>
            <w:r w:rsidDel="00000000" w:rsidR="00000000" w:rsidRPr="00000000">
              <w:rPr>
                <w:b w:val="0"/>
                <w:sz w:val="22"/>
                <w:szCs w:val="22"/>
                <w:rtl w:val="0"/>
              </w:rPr>
              <w:t xml:space="preserve">La mala aplicación de los tipos de información puede llevar a las empresas a la desinformación</w:t>
            </w:r>
            <w:r w:rsidDel="00000000" w:rsidR="00000000" w:rsidRPr="00000000">
              <w:rPr>
                <w:sz w:val="22"/>
                <w:szCs w:val="22"/>
                <w:rtl w:val="0"/>
              </w:rPr>
              <w:t xml:space="preserve"> </w:t>
            </w:r>
            <w:r w:rsidDel="00000000" w:rsidR="00000000" w:rsidRPr="00000000">
              <w:rPr>
                <w:b w:val="0"/>
                <w:sz w:val="22"/>
                <w:szCs w:val="22"/>
                <w:rtl w:val="0"/>
              </w:rPr>
              <w:t xml:space="preserve">(conocidas a nivel digital como las famosas </w:t>
            </w:r>
            <w:r w:rsidDel="00000000" w:rsidR="00000000" w:rsidRPr="00000000">
              <w:rPr>
                <w:b w:val="0"/>
                <w:i w:val="1"/>
                <w:sz w:val="22"/>
                <w:szCs w:val="22"/>
                <w:rtl w:val="0"/>
              </w:rPr>
              <w:t xml:space="preserve">fake news </w:t>
            </w:r>
            <w:r w:rsidDel="00000000" w:rsidR="00000000" w:rsidRPr="00000000">
              <w:rPr>
                <w:b w:val="0"/>
                <w:sz w:val="22"/>
                <w:szCs w:val="22"/>
                <w:rtl w:val="0"/>
              </w:rPr>
              <w:t xml:space="preserve">o noticias falsas), esto se convierte hoy en día en un riesgo latente para las organizaciones, las cuales son generadoras y consumidoras constantes de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7">
            <w:pPr>
              <w:jc w:val="both"/>
              <w:rPr>
                <w:b w:val="0"/>
                <w:sz w:val="22"/>
                <w:szCs w:val="22"/>
              </w:rPr>
            </w:pPr>
            <w:r w:rsidDel="00000000" w:rsidR="00000000" w:rsidRPr="00000000">
              <w:rPr>
                <w:b w:val="0"/>
                <w:sz w:val="22"/>
                <w:szCs w:val="22"/>
                <w:rtl w:val="0"/>
              </w:rPr>
              <w:t xml:space="preserve">Desinformación</w:t>
            </w:r>
          </w:p>
          <w:p w:rsidR="00000000" w:rsidDel="00000000" w:rsidP="00000000" w:rsidRDefault="00000000" w:rsidRPr="00000000" w14:paraId="00000198">
            <w:pPr>
              <w:jc w:val="both"/>
              <w:rPr>
                <w:sz w:val="22"/>
                <w:szCs w:val="22"/>
              </w:rPr>
            </w:pPr>
            <w:r w:rsidDel="00000000" w:rsidR="00000000" w:rsidRPr="00000000">
              <w:rPr>
                <w:rtl w:val="0"/>
              </w:rPr>
            </w:r>
          </w:p>
          <w:p w:rsidR="00000000" w:rsidDel="00000000" w:rsidP="00000000" w:rsidRDefault="00000000" w:rsidRPr="00000000" w14:paraId="00000199">
            <w:pPr>
              <w:jc w:val="both"/>
              <w:rPr>
                <w:sz w:val="22"/>
                <w:szCs w:val="22"/>
              </w:rPr>
            </w:pPr>
            <w:r w:rsidDel="00000000" w:rsidR="00000000" w:rsidRPr="00000000">
              <w:rPr>
                <w:b w:val="0"/>
                <w:sz w:val="22"/>
                <w:szCs w:val="22"/>
                <w:rtl w:val="0"/>
              </w:rPr>
              <w:t xml:space="preserve">Riesgo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A">
            <w:pPr>
              <w:widowControl w:val="0"/>
              <w:rPr>
                <w:b w:val="0"/>
              </w:rPr>
            </w:pPr>
            <w:r w:rsidDel="00000000" w:rsidR="00000000" w:rsidRPr="00000000">
              <w:rPr>
                <w:b w:val="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9B">
            <w:pPr>
              <w:jc w:val="both"/>
              <w:rPr>
                <w:color w:val="ff0000"/>
              </w:rPr>
            </w:pPr>
            <w:r w:rsidDel="00000000" w:rsidR="00000000" w:rsidRPr="00000000">
              <w:rPr>
                <w:sz w:val="22"/>
                <w:szCs w:val="22"/>
                <w:rtl w:val="0"/>
              </w:rPr>
              <w:t xml:space="preserve">Buenas prácticas de sistemas de gestión</w:t>
            </w:r>
            <w:r w:rsidDel="00000000" w:rsidR="00000000" w:rsidRPr="00000000">
              <w:rPr>
                <w:rtl w:val="0"/>
              </w:rPr>
            </w:r>
          </w:p>
          <w:p w:rsidR="00000000" w:rsidDel="00000000" w:rsidP="00000000" w:rsidRDefault="00000000" w:rsidRPr="00000000" w14:paraId="0000019C">
            <w:pPr>
              <w:widowControl w:val="0"/>
              <w:rPr>
                <w:b w:val="0"/>
              </w:rPr>
            </w:pPr>
            <w:r w:rsidDel="00000000" w:rsidR="00000000" w:rsidRPr="00000000">
              <w:rPr>
                <w:rtl w:val="0"/>
              </w:rPr>
            </w:r>
          </w:p>
          <w:p w:rsidR="00000000" w:rsidDel="00000000" w:rsidP="00000000" w:rsidRDefault="00000000" w:rsidRPr="00000000" w14:paraId="0000019D">
            <w:pPr>
              <w:widowControl w:val="0"/>
              <w:rPr>
                <w:b w:val="0"/>
              </w:rPr>
            </w:pPr>
            <w:r w:rsidDel="00000000" w:rsidR="00000000" w:rsidRPr="00000000">
              <w:rPr/>
              <w:drawing>
                <wp:inline distB="114300" distT="114300" distL="114300" distR="114300">
                  <wp:extent cx="1353503" cy="1353503"/>
                  <wp:effectExtent b="0" l="0" r="0" t="0"/>
                  <wp:docPr id="426"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1353503" cy="135350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rPr>
                <w:b w:val="0"/>
                <w:sz w:val="22"/>
                <w:szCs w:val="22"/>
              </w:rPr>
            </w:pPr>
            <w:hyperlink r:id="rId46">
              <w:r w:rsidDel="00000000" w:rsidR="00000000" w:rsidRPr="00000000">
                <w:rPr>
                  <w:b w:val="0"/>
                  <w:color w:val="1155cc"/>
                  <w:sz w:val="22"/>
                  <w:szCs w:val="22"/>
                  <w:u w:val="single"/>
                  <w:rtl w:val="0"/>
                </w:rPr>
                <w:t xml:space="preserve">https://img.freepik.com/vector-gratis/concepto-moderno-productividad-diseno-plano_23-2147966183.jpg?w=740&amp;t=st=1666313117~exp=1666313717~hmac=08d815448c2e688034832478189232447d600b32623c5a8aaa7f902b51bb670e</w:t>
              </w:r>
            </w:hyperlink>
            <w:r w:rsidDel="00000000" w:rsidR="00000000" w:rsidRPr="00000000">
              <w:rPr>
                <w:rtl w:val="0"/>
              </w:rPr>
            </w:r>
          </w:p>
          <w:p w:rsidR="00000000" w:rsidDel="00000000" w:rsidP="00000000" w:rsidRDefault="00000000" w:rsidRPr="00000000" w14:paraId="0000019F">
            <w:pPr>
              <w:widowControl w:val="0"/>
              <w:rPr>
                <w:b w:val="0"/>
              </w:rPr>
            </w:pPr>
            <w:r w:rsidDel="00000000" w:rsidR="00000000" w:rsidRPr="00000000">
              <w:rPr>
                <w:rtl w:val="0"/>
              </w:rPr>
            </w:r>
          </w:p>
          <w:p w:rsidR="00000000" w:rsidDel="00000000" w:rsidP="00000000" w:rsidRDefault="00000000" w:rsidRPr="00000000" w14:paraId="000001A0">
            <w:pPr>
              <w:rPr>
                <w:b w:val="0"/>
              </w:rPr>
            </w:pPr>
            <w:r w:rsidDel="00000000" w:rsidR="00000000" w:rsidRPr="00000000">
              <w:rPr>
                <w:b w:val="0"/>
                <w:rtl w:val="0"/>
              </w:rPr>
              <w:t xml:space="preserve">Nota. Elaborar imagen </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A2">
            <w:pPr>
              <w:jc w:val="both"/>
              <w:rPr>
                <w:b w:val="0"/>
              </w:rPr>
            </w:pPr>
            <w:r w:rsidDel="00000000" w:rsidR="00000000" w:rsidRPr="00000000">
              <w:rPr>
                <w:b w:val="0"/>
                <w:sz w:val="22"/>
                <w:szCs w:val="22"/>
                <w:rtl w:val="0"/>
              </w:rPr>
              <w:t xml:space="preserve">Esto ha llevado a muchas empresas a implementar políticas, buenas prácticas de sistemas de gestión e incluso procesos de gestión documental, con el fin de propender para que la información que se origina en la empresa sea producida, usada y custodiada bajo parámetros de calidad y confiabilidad.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3">
            <w:pPr>
              <w:jc w:val="both"/>
              <w:rPr>
                <w:b w:val="0"/>
                <w:sz w:val="22"/>
                <w:szCs w:val="22"/>
              </w:rPr>
            </w:pPr>
            <w:r w:rsidDel="00000000" w:rsidR="00000000" w:rsidRPr="00000000">
              <w:rPr>
                <w:b w:val="0"/>
                <w:sz w:val="22"/>
                <w:szCs w:val="22"/>
                <w:rtl w:val="0"/>
              </w:rPr>
              <w:t xml:space="preserve">Políticas</w:t>
            </w:r>
          </w:p>
          <w:p w:rsidR="00000000" w:rsidDel="00000000" w:rsidP="00000000" w:rsidRDefault="00000000" w:rsidRPr="00000000" w14:paraId="000001A4">
            <w:pPr>
              <w:jc w:val="both"/>
              <w:rPr>
                <w:b w:val="0"/>
                <w:sz w:val="22"/>
                <w:szCs w:val="22"/>
              </w:rPr>
            </w:pPr>
            <w:r w:rsidDel="00000000" w:rsidR="00000000" w:rsidRPr="00000000">
              <w:rPr>
                <w:rtl w:val="0"/>
              </w:rPr>
            </w:r>
          </w:p>
          <w:p w:rsidR="00000000" w:rsidDel="00000000" w:rsidP="00000000" w:rsidRDefault="00000000" w:rsidRPr="00000000" w14:paraId="000001A5">
            <w:pPr>
              <w:jc w:val="both"/>
              <w:rPr>
                <w:b w:val="0"/>
                <w:sz w:val="22"/>
                <w:szCs w:val="22"/>
              </w:rPr>
            </w:pPr>
            <w:r w:rsidDel="00000000" w:rsidR="00000000" w:rsidRPr="00000000">
              <w:rPr>
                <w:b w:val="0"/>
                <w:sz w:val="22"/>
                <w:szCs w:val="22"/>
                <w:rtl w:val="0"/>
              </w:rPr>
              <w:t xml:space="preserve">Buenas prácticas</w:t>
            </w:r>
          </w:p>
          <w:p w:rsidR="00000000" w:rsidDel="00000000" w:rsidP="00000000" w:rsidRDefault="00000000" w:rsidRPr="00000000" w14:paraId="000001A6">
            <w:pPr>
              <w:jc w:val="both"/>
              <w:rPr>
                <w:b w:val="0"/>
                <w:sz w:val="22"/>
                <w:szCs w:val="22"/>
              </w:rPr>
            </w:pPr>
            <w:r w:rsidDel="00000000" w:rsidR="00000000" w:rsidRPr="00000000">
              <w:rPr>
                <w:rtl w:val="0"/>
              </w:rPr>
            </w:r>
          </w:p>
          <w:p w:rsidR="00000000" w:rsidDel="00000000" w:rsidP="00000000" w:rsidRDefault="00000000" w:rsidRPr="00000000" w14:paraId="000001A7">
            <w:pPr>
              <w:jc w:val="both"/>
              <w:rPr>
                <w:b w:val="0"/>
                <w:sz w:val="22"/>
                <w:szCs w:val="22"/>
              </w:rPr>
            </w:pPr>
            <w:r w:rsidDel="00000000" w:rsidR="00000000" w:rsidRPr="00000000">
              <w:rPr>
                <w:b w:val="0"/>
                <w:sz w:val="22"/>
                <w:szCs w:val="22"/>
                <w:rtl w:val="0"/>
              </w:rPr>
              <w:t xml:space="preserve">Sistemas de gestión</w:t>
            </w:r>
          </w:p>
          <w:p w:rsidR="00000000" w:rsidDel="00000000" w:rsidP="00000000" w:rsidRDefault="00000000" w:rsidRPr="00000000" w14:paraId="000001A8">
            <w:pPr>
              <w:jc w:val="both"/>
              <w:rPr>
                <w:b w:val="0"/>
                <w:sz w:val="22"/>
                <w:szCs w:val="22"/>
              </w:rPr>
            </w:pPr>
            <w:r w:rsidDel="00000000" w:rsidR="00000000" w:rsidRPr="00000000">
              <w:rPr>
                <w:rtl w:val="0"/>
              </w:rPr>
            </w:r>
          </w:p>
          <w:p w:rsidR="00000000" w:rsidDel="00000000" w:rsidP="00000000" w:rsidRDefault="00000000" w:rsidRPr="00000000" w14:paraId="000001A9">
            <w:pPr>
              <w:jc w:val="both"/>
              <w:rPr>
                <w:b w:val="0"/>
                <w:sz w:val="22"/>
                <w:szCs w:val="22"/>
              </w:rPr>
            </w:pPr>
            <w:r w:rsidDel="00000000" w:rsidR="00000000" w:rsidRPr="00000000">
              <w:rPr>
                <w:b w:val="0"/>
                <w:sz w:val="22"/>
                <w:szCs w:val="22"/>
                <w:rtl w:val="0"/>
              </w:rPr>
              <w:t xml:space="preserve">Gestión documental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rPr>
                <w:b w:val="0"/>
              </w:rPr>
            </w:pPr>
            <w:r w:rsidDel="00000000" w:rsidR="00000000" w:rsidRPr="00000000">
              <w:rPr>
                <w:b w:val="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AB">
            <w:pPr>
              <w:spacing w:line="276" w:lineRule="auto"/>
              <w:jc w:val="both"/>
              <w:rPr>
                <w:color w:val="ff0000"/>
              </w:rPr>
            </w:pPr>
            <w:r w:rsidDel="00000000" w:rsidR="00000000" w:rsidRPr="00000000">
              <w:rPr>
                <w:sz w:val="22"/>
                <w:szCs w:val="22"/>
                <w:rtl w:val="0"/>
              </w:rPr>
              <w:t xml:space="preserve">Ley para el tratamiento de datos</w:t>
            </w:r>
            <w:r w:rsidDel="00000000" w:rsidR="00000000" w:rsidRPr="00000000">
              <w:rPr>
                <w:rtl w:val="0"/>
              </w:rPr>
            </w:r>
          </w:p>
          <w:p w:rsidR="00000000" w:rsidDel="00000000" w:rsidP="00000000" w:rsidRDefault="00000000" w:rsidRPr="00000000" w14:paraId="000001AC">
            <w:pPr>
              <w:widowControl w:val="0"/>
              <w:rPr>
                <w:b w:val="0"/>
              </w:rPr>
            </w:pPr>
            <w:r w:rsidDel="00000000" w:rsidR="00000000" w:rsidRPr="00000000">
              <w:rPr>
                <w:rtl w:val="0"/>
              </w:rPr>
            </w:r>
          </w:p>
          <w:p w:rsidR="00000000" w:rsidDel="00000000" w:rsidP="00000000" w:rsidRDefault="00000000" w:rsidRPr="00000000" w14:paraId="000001AD">
            <w:pPr>
              <w:widowControl w:val="0"/>
              <w:rPr>
                <w:b w:val="0"/>
              </w:rPr>
            </w:pPr>
            <w:r w:rsidDel="00000000" w:rsidR="00000000" w:rsidRPr="00000000">
              <w:rPr/>
              <w:drawing>
                <wp:inline distB="114300" distT="114300" distL="114300" distR="114300">
                  <wp:extent cx="1544003" cy="1544003"/>
                  <wp:effectExtent b="0" l="0" r="0" t="0"/>
                  <wp:docPr id="427"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1544003" cy="154400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0"/>
              <w:rPr>
                <w:b w:val="0"/>
                <w:sz w:val="22"/>
                <w:szCs w:val="22"/>
              </w:rPr>
            </w:pPr>
            <w:hyperlink r:id="rId48">
              <w:r w:rsidDel="00000000" w:rsidR="00000000" w:rsidRPr="00000000">
                <w:rPr>
                  <w:b w:val="0"/>
                  <w:color w:val="1155cc"/>
                  <w:sz w:val="22"/>
                  <w:szCs w:val="22"/>
                  <w:u w:val="single"/>
                  <w:rtl w:val="0"/>
                </w:rPr>
                <w:t xml:space="preserve">https://img.freepik.com/foto-gratis/privacidad-seguridad-proteccion-confidencial-concepto-soledad_53876-121229.jpg?w=740&amp;t=st=1666313198~exp=1666313798~hmac=0ec2dede78a4d36f1b634d403a54bd5c0b04a30c59c45cbeb5311be64fc06342</w:t>
              </w:r>
            </w:hyperlink>
            <w:r w:rsidDel="00000000" w:rsidR="00000000" w:rsidRPr="00000000">
              <w:rPr>
                <w:rtl w:val="0"/>
              </w:rPr>
            </w:r>
          </w:p>
          <w:p w:rsidR="00000000" w:rsidDel="00000000" w:rsidP="00000000" w:rsidRDefault="00000000" w:rsidRPr="00000000" w14:paraId="000001AF">
            <w:pPr>
              <w:widowControl w:val="0"/>
              <w:rPr>
                <w:b w:val="0"/>
              </w:rPr>
            </w:pPr>
            <w:r w:rsidDel="00000000" w:rsidR="00000000" w:rsidRPr="00000000">
              <w:rPr>
                <w:rtl w:val="0"/>
              </w:rPr>
            </w:r>
          </w:p>
          <w:p w:rsidR="00000000" w:rsidDel="00000000" w:rsidP="00000000" w:rsidRDefault="00000000" w:rsidRPr="00000000" w14:paraId="000001B0">
            <w:pPr>
              <w:rPr>
                <w:b w:val="0"/>
              </w:rPr>
            </w:pPr>
            <w:r w:rsidDel="00000000" w:rsidR="00000000" w:rsidRPr="00000000">
              <w:rPr>
                <w:b w:val="0"/>
                <w:rtl w:val="0"/>
              </w:rPr>
              <w:t xml:space="preserve">Nota. Elaborar imagen </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B2">
            <w:pPr>
              <w:spacing w:line="276" w:lineRule="auto"/>
              <w:jc w:val="both"/>
              <w:rPr>
                <w:b w:val="0"/>
              </w:rPr>
            </w:pPr>
            <w:r w:rsidDel="00000000" w:rsidR="00000000" w:rsidRPr="00000000">
              <w:rPr>
                <w:b w:val="0"/>
                <w:sz w:val="22"/>
                <w:szCs w:val="22"/>
                <w:rtl w:val="0"/>
              </w:rPr>
              <w:t xml:space="preserve">Así mismo, en Colombia existe una ley orientada a establecer normas y pautas para la gestión de la información de las personas, y es la Ley 1581 de 2012, la cual es considerada la ley de leyes para el tratamiento de datos en el país, tanto para entidades públicas como para empresas privadas, y que comúnmente se denomina la ‘Ley de </w:t>
            </w:r>
            <w:r w:rsidDel="00000000" w:rsidR="00000000" w:rsidRPr="00000000">
              <w:rPr>
                <w:b w:val="0"/>
                <w:i w:val="1"/>
                <w:sz w:val="22"/>
                <w:szCs w:val="22"/>
                <w:rtl w:val="0"/>
              </w:rPr>
              <w:t xml:space="preserve">Habeas Data</w:t>
            </w:r>
            <w:r w:rsidDel="00000000" w:rsidR="00000000" w:rsidRPr="00000000">
              <w:rPr>
                <w:b w:val="0"/>
                <w:sz w:val="22"/>
                <w:szCs w:val="22"/>
                <w:rtl w:val="0"/>
              </w:rPr>
              <w:t xml:space="preserve"> General’.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spacing w:line="276" w:lineRule="auto"/>
              <w:jc w:val="both"/>
              <w:rPr>
                <w:b w:val="0"/>
                <w:sz w:val="22"/>
                <w:szCs w:val="22"/>
              </w:rPr>
            </w:pPr>
            <w:r w:rsidDel="00000000" w:rsidR="00000000" w:rsidRPr="00000000">
              <w:rPr>
                <w:b w:val="0"/>
                <w:sz w:val="22"/>
                <w:szCs w:val="22"/>
                <w:rtl w:val="0"/>
              </w:rPr>
              <w:t xml:space="preserve">Normas y pautas</w:t>
            </w:r>
          </w:p>
          <w:p w:rsidR="00000000" w:rsidDel="00000000" w:rsidP="00000000" w:rsidRDefault="00000000" w:rsidRPr="00000000" w14:paraId="000001B4">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B5">
            <w:pPr>
              <w:spacing w:line="276" w:lineRule="auto"/>
              <w:jc w:val="both"/>
              <w:rPr>
                <w:b w:val="0"/>
                <w:sz w:val="22"/>
                <w:szCs w:val="22"/>
              </w:rPr>
            </w:pPr>
            <w:r w:rsidDel="00000000" w:rsidR="00000000" w:rsidRPr="00000000">
              <w:rPr>
                <w:b w:val="0"/>
                <w:sz w:val="22"/>
                <w:szCs w:val="22"/>
                <w:rtl w:val="0"/>
              </w:rPr>
              <w:t xml:space="preserve">Gestión de la información</w:t>
            </w:r>
          </w:p>
          <w:p w:rsidR="00000000" w:rsidDel="00000000" w:rsidP="00000000" w:rsidRDefault="00000000" w:rsidRPr="00000000" w14:paraId="000001B6">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B7">
            <w:pPr>
              <w:spacing w:line="276" w:lineRule="auto"/>
              <w:jc w:val="both"/>
              <w:rPr>
                <w:b w:val="0"/>
                <w:sz w:val="22"/>
                <w:szCs w:val="22"/>
              </w:rPr>
            </w:pPr>
            <w:r w:rsidDel="00000000" w:rsidR="00000000" w:rsidRPr="00000000">
              <w:rPr>
                <w:b w:val="0"/>
                <w:sz w:val="22"/>
                <w:szCs w:val="22"/>
                <w:rtl w:val="0"/>
              </w:rPr>
              <w:t xml:space="preserve">Tratamiento de datos</w:t>
            </w:r>
          </w:p>
          <w:p w:rsidR="00000000" w:rsidDel="00000000" w:rsidP="00000000" w:rsidRDefault="00000000" w:rsidRPr="00000000" w14:paraId="000001B8">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B9">
            <w:pPr>
              <w:spacing w:line="276" w:lineRule="auto"/>
              <w:jc w:val="both"/>
              <w:rPr>
                <w:b w:val="0"/>
              </w:rPr>
            </w:pPr>
            <w:r w:rsidDel="00000000" w:rsidR="00000000" w:rsidRPr="00000000">
              <w:rPr>
                <w:b w:val="0"/>
                <w:sz w:val="22"/>
                <w:szCs w:val="22"/>
                <w:rtl w:val="0"/>
              </w:rPr>
              <w:t xml:space="preserve">‘Ley de </w:t>
            </w:r>
            <w:r w:rsidDel="00000000" w:rsidR="00000000" w:rsidRPr="00000000">
              <w:rPr>
                <w:b w:val="0"/>
                <w:i w:val="1"/>
                <w:sz w:val="22"/>
                <w:szCs w:val="22"/>
                <w:rtl w:val="0"/>
              </w:rPr>
              <w:t xml:space="preserve">Habeas Data</w:t>
            </w:r>
            <w:r w:rsidDel="00000000" w:rsidR="00000000" w:rsidRPr="00000000">
              <w:rPr>
                <w:b w:val="0"/>
                <w:sz w:val="22"/>
                <w:szCs w:val="22"/>
                <w:rtl w:val="0"/>
              </w:rPr>
              <w:t xml:space="preserve"> General’</w:t>
            </w:r>
            <w:r w:rsidDel="00000000" w:rsidR="00000000" w:rsidRPr="00000000">
              <w:rPr>
                <w:rtl w:val="0"/>
              </w:rPr>
            </w:r>
          </w:p>
          <w:p w:rsidR="00000000" w:rsidDel="00000000" w:rsidP="00000000" w:rsidRDefault="00000000" w:rsidRPr="00000000" w14:paraId="000001BA">
            <w:pPr>
              <w:spacing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b w:val="0"/>
              </w:rPr>
            </w:pPr>
            <w:r w:rsidDel="00000000" w:rsidR="00000000" w:rsidRPr="00000000">
              <w:rPr>
                <w:b w:val="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BC">
            <w:pPr>
              <w:spacing w:line="276" w:lineRule="auto"/>
              <w:jc w:val="both"/>
              <w:rPr>
                <w:color w:val="ff0000"/>
              </w:rPr>
            </w:pPr>
            <w:r w:rsidDel="00000000" w:rsidR="00000000" w:rsidRPr="00000000">
              <w:rPr>
                <w:sz w:val="22"/>
                <w:szCs w:val="22"/>
                <w:rtl w:val="0"/>
              </w:rPr>
              <w:t xml:space="preserve">Protección de datos personales</w:t>
            </w:r>
            <w:r w:rsidDel="00000000" w:rsidR="00000000" w:rsidRPr="00000000">
              <w:rPr>
                <w:rtl w:val="0"/>
              </w:rPr>
            </w:r>
          </w:p>
          <w:p w:rsidR="00000000" w:rsidDel="00000000" w:rsidP="00000000" w:rsidRDefault="00000000" w:rsidRPr="00000000" w14:paraId="000001BD">
            <w:pPr>
              <w:widowControl w:val="0"/>
              <w:rPr>
                <w:b w:val="0"/>
              </w:rPr>
            </w:pPr>
            <w:r w:rsidDel="00000000" w:rsidR="00000000" w:rsidRPr="00000000">
              <w:rPr>
                <w:rtl w:val="0"/>
              </w:rPr>
            </w:r>
          </w:p>
          <w:p w:rsidR="00000000" w:rsidDel="00000000" w:rsidP="00000000" w:rsidRDefault="00000000" w:rsidRPr="00000000" w14:paraId="000001BE">
            <w:pPr>
              <w:widowControl w:val="0"/>
              <w:rPr>
                <w:b w:val="0"/>
              </w:rPr>
            </w:pPr>
            <w:r w:rsidDel="00000000" w:rsidR="00000000" w:rsidRPr="00000000">
              <w:rPr/>
              <w:drawing>
                <wp:inline distB="114300" distT="114300" distL="114300" distR="114300">
                  <wp:extent cx="1990725" cy="1587500"/>
                  <wp:effectExtent b="0" l="0" r="0" t="0"/>
                  <wp:docPr id="428"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19907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0"/>
              <w:rPr>
                <w:b w:val="0"/>
                <w:sz w:val="22"/>
                <w:szCs w:val="22"/>
              </w:rPr>
            </w:pPr>
            <w:hyperlink r:id="rId50">
              <w:r w:rsidDel="00000000" w:rsidR="00000000" w:rsidRPr="00000000">
                <w:rPr>
                  <w:b w:val="0"/>
                  <w:color w:val="1155cc"/>
                  <w:sz w:val="22"/>
                  <w:szCs w:val="22"/>
                  <w:u w:val="single"/>
                  <w:rtl w:val="0"/>
                </w:rPr>
                <w:t xml:space="preserve">https://img.freepik.com/vector-gratis/seguridad-datos-global-seguridad-datos-personales-ilustracion-concepto-linea-seguridad-datos-ciberneticos-seguridad-internet-o-privacidad-proteccion-informacion_1150-37373.jpg?w=740&amp;t=st=1666313237~exp=1666313837~hmac=8223af715e0ba039beb6e91f340f3d800423d595ddbe2f7a78d979b8c0a65205</w:t>
              </w:r>
            </w:hyperlink>
            <w:r w:rsidDel="00000000" w:rsidR="00000000" w:rsidRPr="00000000">
              <w:rPr>
                <w:rtl w:val="0"/>
              </w:rPr>
            </w:r>
          </w:p>
          <w:p w:rsidR="00000000" w:rsidDel="00000000" w:rsidP="00000000" w:rsidRDefault="00000000" w:rsidRPr="00000000" w14:paraId="000001C0">
            <w:pPr>
              <w:widowControl w:val="0"/>
              <w:rPr>
                <w:b w:val="0"/>
              </w:rPr>
            </w:pPr>
            <w:r w:rsidDel="00000000" w:rsidR="00000000" w:rsidRPr="00000000">
              <w:rPr>
                <w:rtl w:val="0"/>
              </w:rPr>
            </w:r>
          </w:p>
          <w:p w:rsidR="00000000" w:rsidDel="00000000" w:rsidP="00000000" w:rsidRDefault="00000000" w:rsidRPr="00000000" w14:paraId="000001C1">
            <w:pPr>
              <w:rPr>
                <w:b w:val="0"/>
              </w:rPr>
            </w:pPr>
            <w:r w:rsidDel="00000000" w:rsidR="00000000" w:rsidRPr="00000000">
              <w:rPr>
                <w:b w:val="0"/>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C3">
            <w:pPr>
              <w:spacing w:line="276" w:lineRule="auto"/>
              <w:jc w:val="both"/>
              <w:rPr>
                <w:b w:val="0"/>
              </w:rPr>
            </w:pPr>
            <w:r w:rsidDel="00000000" w:rsidR="00000000" w:rsidRPr="00000000">
              <w:rPr>
                <w:b w:val="0"/>
                <w:sz w:val="22"/>
                <w:szCs w:val="22"/>
                <w:rtl w:val="0"/>
              </w:rPr>
              <w:t xml:space="preserve">Esta ley reconoce y protege el derecho constitucional que tienen todas las personas a conocer, actualizar y rectificar la información que se haya recogido sobre ellas en bases de datos o archivos que sean susceptibles de tratamiento. Dicha ley pone de manifiesto unos principios que deben ser conocidos e implementados por las empresas, en el marco de su aplicación de la ley de protección de datos (Ley 1581, 2012, Protección de datos personales, p. 2), estos son: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4">
            <w:pPr>
              <w:spacing w:line="276" w:lineRule="auto"/>
              <w:jc w:val="both"/>
              <w:rPr>
                <w:b w:val="0"/>
                <w:sz w:val="22"/>
                <w:szCs w:val="22"/>
              </w:rPr>
            </w:pPr>
            <w:r w:rsidDel="00000000" w:rsidR="00000000" w:rsidRPr="00000000">
              <w:rPr>
                <w:b w:val="0"/>
                <w:sz w:val="22"/>
                <w:szCs w:val="22"/>
                <w:rtl w:val="0"/>
              </w:rPr>
              <w:t xml:space="preserve">Protección de datos personales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rPr>
                <w:b w:val="0"/>
              </w:rPr>
            </w:pPr>
            <w:r w:rsidDel="00000000" w:rsidR="00000000" w:rsidRPr="00000000">
              <w:rPr>
                <w:b w:val="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C6">
            <w:pPr>
              <w:spacing w:line="276" w:lineRule="auto"/>
              <w:jc w:val="both"/>
              <w:rPr>
                <w:color w:val="ff0000"/>
              </w:rPr>
            </w:pPr>
            <w:r w:rsidDel="00000000" w:rsidR="00000000" w:rsidRPr="00000000">
              <w:rPr>
                <w:sz w:val="22"/>
                <w:szCs w:val="22"/>
                <w:rtl w:val="0"/>
              </w:rPr>
              <w:t xml:space="preserve">Principio de legalidad</w:t>
            </w:r>
            <w:r w:rsidDel="00000000" w:rsidR="00000000" w:rsidRPr="00000000">
              <w:rPr>
                <w:rtl w:val="0"/>
              </w:rPr>
            </w:r>
          </w:p>
          <w:p w:rsidR="00000000" w:rsidDel="00000000" w:rsidP="00000000" w:rsidRDefault="00000000" w:rsidRPr="00000000" w14:paraId="000001C7">
            <w:pPr>
              <w:widowControl w:val="0"/>
              <w:rPr>
                <w:b w:val="0"/>
              </w:rPr>
            </w:pPr>
            <w:r w:rsidDel="00000000" w:rsidR="00000000" w:rsidRPr="00000000">
              <w:rPr>
                <w:rtl w:val="0"/>
              </w:rPr>
            </w:r>
          </w:p>
          <w:p w:rsidR="00000000" w:rsidDel="00000000" w:rsidP="00000000" w:rsidRDefault="00000000" w:rsidRPr="00000000" w14:paraId="000001C8">
            <w:pPr>
              <w:widowControl w:val="0"/>
              <w:rPr>
                <w:b w:val="0"/>
              </w:rPr>
            </w:pPr>
            <w:r w:rsidDel="00000000" w:rsidR="00000000" w:rsidRPr="00000000">
              <w:rPr/>
              <w:drawing>
                <wp:inline distB="114300" distT="114300" distL="114300" distR="114300">
                  <wp:extent cx="1990725" cy="1320800"/>
                  <wp:effectExtent b="0" l="0" r="0" t="0"/>
                  <wp:docPr id="429"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199072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widowControl w:val="0"/>
              <w:rPr>
                <w:b w:val="0"/>
                <w:sz w:val="22"/>
                <w:szCs w:val="22"/>
              </w:rPr>
            </w:pPr>
            <w:hyperlink r:id="rId52">
              <w:r w:rsidDel="00000000" w:rsidR="00000000" w:rsidRPr="00000000">
                <w:rPr>
                  <w:b w:val="0"/>
                  <w:color w:val="1155cc"/>
                  <w:sz w:val="22"/>
                  <w:szCs w:val="22"/>
                  <w:u w:val="single"/>
                  <w:rtl w:val="0"/>
                </w:rPr>
                <w:t xml:space="preserve">https://img.freepik.com/vector-gratis/socios-comerciales-que-firman-documento-pequenos-personajes-boligrafo-papel-firma-sello-plano-ilustracion_74855-10491.jpg?w=740&amp;t=st=1666313721~exp=1666314321~hmac=4040c13d8a3437a50c69600493658dd3069e700eacac3160b86ba41fc073066d</w:t>
              </w:r>
            </w:hyperlink>
            <w:r w:rsidDel="00000000" w:rsidR="00000000" w:rsidRPr="00000000">
              <w:rPr>
                <w:rtl w:val="0"/>
              </w:rPr>
            </w:r>
          </w:p>
          <w:p w:rsidR="00000000" w:rsidDel="00000000" w:rsidP="00000000" w:rsidRDefault="00000000" w:rsidRPr="00000000" w14:paraId="000001CA">
            <w:pPr>
              <w:widowControl w:val="0"/>
              <w:rPr>
                <w:b w:val="0"/>
              </w:rPr>
            </w:pPr>
            <w:r w:rsidDel="00000000" w:rsidR="00000000" w:rsidRPr="00000000">
              <w:rPr>
                <w:rtl w:val="0"/>
              </w:rPr>
            </w:r>
          </w:p>
          <w:p w:rsidR="00000000" w:rsidDel="00000000" w:rsidP="00000000" w:rsidRDefault="00000000" w:rsidRPr="00000000" w14:paraId="000001CB">
            <w:pPr>
              <w:rPr/>
            </w:pPr>
            <w:r w:rsidDel="00000000" w:rsidR="00000000" w:rsidRPr="00000000">
              <w:rPr>
                <w:b w:val="0"/>
                <w:rtl w:val="0"/>
              </w:rPr>
              <w:t xml:space="preserve">Nota. Elaborar imagen</w:t>
            </w:r>
            <w:r w:rsidDel="00000000" w:rsidR="00000000" w:rsidRPr="00000000">
              <w:rPr>
                <w:rtl w:val="0"/>
              </w:rPr>
            </w:r>
          </w:p>
          <w:p w:rsidR="00000000" w:rsidDel="00000000" w:rsidP="00000000" w:rsidRDefault="00000000" w:rsidRPr="00000000" w14:paraId="000001CC">
            <w:pPr>
              <w:widowControl w:val="0"/>
              <w:rPr>
                <w:b w:val="0"/>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CE">
            <w:pPr>
              <w:spacing w:line="276" w:lineRule="auto"/>
              <w:jc w:val="both"/>
              <w:rPr>
                <w:b w:val="0"/>
              </w:rPr>
            </w:pPr>
            <w:r w:rsidDel="00000000" w:rsidR="00000000" w:rsidRPr="00000000">
              <w:rPr>
                <w:sz w:val="22"/>
                <w:szCs w:val="22"/>
                <w:rtl w:val="0"/>
              </w:rPr>
              <w:t xml:space="preserve">Principio de legalidad:</w:t>
            </w:r>
            <w:r w:rsidDel="00000000" w:rsidR="00000000" w:rsidRPr="00000000">
              <w:rPr>
                <w:b w:val="0"/>
                <w:sz w:val="22"/>
                <w:szCs w:val="22"/>
                <w:rtl w:val="0"/>
              </w:rPr>
              <w:t xml:space="preserve"> el tratamiento debe realizarse con base en lo contemplado en la Ley 1581.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spacing w:line="276" w:lineRule="auto"/>
              <w:jc w:val="both"/>
              <w:rPr>
                <w:sz w:val="22"/>
                <w:szCs w:val="22"/>
              </w:rPr>
            </w:pPr>
            <w:r w:rsidDel="00000000" w:rsidR="00000000" w:rsidRPr="00000000">
              <w:rPr>
                <w:sz w:val="22"/>
                <w:szCs w:val="22"/>
                <w:rtl w:val="0"/>
              </w:rPr>
              <w:t xml:space="preserve">Principio de legalidad</w:t>
            </w:r>
          </w:p>
          <w:p w:rsidR="00000000" w:rsidDel="00000000" w:rsidP="00000000" w:rsidRDefault="00000000" w:rsidRPr="00000000" w14:paraId="000001D0">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D1">
            <w:pPr>
              <w:spacing w:line="276" w:lineRule="auto"/>
              <w:jc w:val="both"/>
              <w:rPr>
                <w:b w:val="0"/>
                <w:sz w:val="22"/>
                <w:szCs w:val="22"/>
              </w:rPr>
            </w:pPr>
            <w:r w:rsidDel="00000000" w:rsidR="00000000" w:rsidRPr="00000000">
              <w:rPr>
                <w:b w:val="0"/>
                <w:sz w:val="22"/>
                <w:szCs w:val="22"/>
                <w:rtl w:val="0"/>
              </w:rPr>
              <w:t xml:space="preserve">Ley 1581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b w:val="0"/>
              </w:rPr>
            </w:pPr>
            <w:r w:rsidDel="00000000" w:rsidR="00000000" w:rsidRPr="00000000">
              <w:rPr>
                <w:b w:val="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D3">
            <w:pPr>
              <w:spacing w:line="276" w:lineRule="auto"/>
              <w:jc w:val="both"/>
              <w:rPr>
                <w:color w:val="ff0000"/>
              </w:rPr>
            </w:pPr>
            <w:r w:rsidDel="00000000" w:rsidR="00000000" w:rsidRPr="00000000">
              <w:rPr>
                <w:sz w:val="22"/>
                <w:szCs w:val="22"/>
                <w:rtl w:val="0"/>
              </w:rPr>
              <w:t xml:space="preserve">Principio de finalidad</w:t>
            </w:r>
            <w:r w:rsidDel="00000000" w:rsidR="00000000" w:rsidRPr="00000000">
              <w:rPr>
                <w:rtl w:val="0"/>
              </w:rPr>
            </w:r>
          </w:p>
          <w:p w:rsidR="00000000" w:rsidDel="00000000" w:rsidP="00000000" w:rsidRDefault="00000000" w:rsidRPr="00000000" w14:paraId="000001D4">
            <w:pPr>
              <w:widowControl w:val="0"/>
              <w:rPr>
                <w:b w:val="0"/>
              </w:rPr>
            </w:pPr>
            <w:r w:rsidDel="00000000" w:rsidR="00000000" w:rsidRPr="00000000">
              <w:rPr/>
              <w:drawing>
                <wp:inline distB="114300" distT="114300" distL="114300" distR="114300">
                  <wp:extent cx="1572578" cy="1572578"/>
                  <wp:effectExtent b="0" l="0" r="0" t="0"/>
                  <wp:docPr id="394"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1572578" cy="157257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rPr>
                <w:b w:val="0"/>
                <w:sz w:val="22"/>
                <w:szCs w:val="22"/>
              </w:rPr>
            </w:pPr>
            <w:hyperlink r:id="rId54">
              <w:r w:rsidDel="00000000" w:rsidR="00000000" w:rsidRPr="00000000">
                <w:rPr>
                  <w:b w:val="0"/>
                  <w:color w:val="1155cc"/>
                  <w:sz w:val="22"/>
                  <w:szCs w:val="22"/>
                  <w:u w:val="single"/>
                  <w:rtl w:val="0"/>
                </w:rPr>
                <w:t xml:space="preserve">https://img.freepik.com/vector-gratis/ilustracion-plana-dia-abogados_23-2149218385.jpg?w=740&amp;t=st=1666313367~exp=1666313967~hmac=1a41ce3f74ac0b175ffd1885cdc02863ca8f37c7b0f8dbbffc1b7c77484e2242</w:t>
              </w:r>
            </w:hyperlink>
            <w:r w:rsidDel="00000000" w:rsidR="00000000" w:rsidRPr="00000000">
              <w:rPr>
                <w:rtl w:val="0"/>
              </w:rPr>
            </w:r>
          </w:p>
          <w:p w:rsidR="00000000" w:rsidDel="00000000" w:rsidP="00000000" w:rsidRDefault="00000000" w:rsidRPr="00000000" w14:paraId="000001D6">
            <w:pPr>
              <w:widowControl w:val="0"/>
              <w:rPr>
                <w:b w:val="0"/>
              </w:rPr>
            </w:pPr>
            <w:r w:rsidDel="00000000" w:rsidR="00000000" w:rsidRPr="00000000">
              <w:rPr>
                <w:rtl w:val="0"/>
              </w:rPr>
            </w:r>
          </w:p>
          <w:p w:rsidR="00000000" w:rsidDel="00000000" w:rsidP="00000000" w:rsidRDefault="00000000" w:rsidRPr="00000000" w14:paraId="000001D7">
            <w:pPr>
              <w:rPr>
                <w:b w:val="0"/>
              </w:rPr>
            </w:pPr>
            <w:r w:rsidDel="00000000" w:rsidR="00000000" w:rsidRPr="00000000">
              <w:rPr>
                <w:b w:val="0"/>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D9">
            <w:pPr>
              <w:spacing w:line="276" w:lineRule="auto"/>
              <w:jc w:val="both"/>
              <w:rPr>
                <w:b w:val="0"/>
                <w:sz w:val="22"/>
                <w:szCs w:val="22"/>
              </w:rPr>
            </w:pPr>
            <w:r w:rsidDel="00000000" w:rsidR="00000000" w:rsidRPr="00000000">
              <w:rPr>
                <w:sz w:val="22"/>
                <w:szCs w:val="22"/>
                <w:rtl w:val="0"/>
              </w:rPr>
              <w:t xml:space="preserve">Principio de finalidad:</w:t>
            </w:r>
            <w:r w:rsidDel="00000000" w:rsidR="00000000" w:rsidRPr="00000000">
              <w:rPr>
                <w:b w:val="0"/>
                <w:sz w:val="22"/>
                <w:szCs w:val="22"/>
                <w:rtl w:val="0"/>
              </w:rPr>
              <w:t xml:space="preserve"> el tratamiento debe obedecer a una finalidad legítima, acorde con lo establecido en la Constitución; además, el fin debe ser informado al titular.</w:t>
            </w:r>
          </w:p>
          <w:p w:rsidR="00000000" w:rsidDel="00000000" w:rsidP="00000000" w:rsidRDefault="00000000" w:rsidRPr="00000000" w14:paraId="000001DA">
            <w:pPr>
              <w:spacing w:after="240" w:before="240"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spacing w:line="276" w:lineRule="auto"/>
              <w:jc w:val="both"/>
              <w:rPr>
                <w:sz w:val="22"/>
                <w:szCs w:val="22"/>
              </w:rPr>
            </w:pPr>
            <w:r w:rsidDel="00000000" w:rsidR="00000000" w:rsidRPr="00000000">
              <w:rPr>
                <w:sz w:val="22"/>
                <w:szCs w:val="22"/>
                <w:rtl w:val="0"/>
              </w:rPr>
              <w:t xml:space="preserve">Principio de finalidad</w:t>
            </w:r>
          </w:p>
          <w:p w:rsidR="00000000" w:rsidDel="00000000" w:rsidP="00000000" w:rsidRDefault="00000000" w:rsidRPr="00000000" w14:paraId="000001DC">
            <w:pPr>
              <w:spacing w:line="276" w:lineRule="auto"/>
              <w:jc w:val="both"/>
              <w:rPr>
                <w:sz w:val="22"/>
                <w:szCs w:val="22"/>
              </w:rPr>
            </w:pPr>
            <w:r w:rsidDel="00000000" w:rsidR="00000000" w:rsidRPr="00000000">
              <w:rPr>
                <w:rtl w:val="0"/>
              </w:rPr>
            </w:r>
          </w:p>
          <w:p w:rsidR="00000000" w:rsidDel="00000000" w:rsidP="00000000" w:rsidRDefault="00000000" w:rsidRPr="00000000" w14:paraId="000001DD">
            <w:pPr>
              <w:spacing w:line="276" w:lineRule="auto"/>
              <w:jc w:val="both"/>
              <w:rPr>
                <w:b w:val="0"/>
                <w:sz w:val="22"/>
                <w:szCs w:val="22"/>
              </w:rPr>
            </w:pPr>
            <w:r w:rsidDel="00000000" w:rsidR="00000000" w:rsidRPr="00000000">
              <w:rPr>
                <w:b w:val="0"/>
                <w:sz w:val="22"/>
                <w:szCs w:val="22"/>
                <w:rtl w:val="0"/>
              </w:rPr>
              <w:t xml:space="preserve">Constitución</w:t>
            </w:r>
          </w:p>
          <w:p w:rsidR="00000000" w:rsidDel="00000000" w:rsidP="00000000" w:rsidRDefault="00000000" w:rsidRPr="00000000" w14:paraId="000001DE">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DF">
            <w:pPr>
              <w:spacing w:line="276" w:lineRule="auto"/>
              <w:jc w:val="both"/>
              <w:rPr>
                <w:b w:val="0"/>
                <w:sz w:val="22"/>
                <w:szCs w:val="22"/>
              </w:rPr>
            </w:pPr>
            <w:r w:rsidDel="00000000" w:rsidR="00000000" w:rsidRPr="00000000">
              <w:rPr>
                <w:b w:val="0"/>
                <w:sz w:val="22"/>
                <w:szCs w:val="22"/>
                <w:rtl w:val="0"/>
              </w:rPr>
              <w:t xml:space="preserve">Finalidad legítima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b w:val="0"/>
              </w:rPr>
            </w:pPr>
            <w:r w:rsidDel="00000000" w:rsidR="00000000" w:rsidRPr="00000000">
              <w:rPr>
                <w:b w:val="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E1">
            <w:pPr>
              <w:spacing w:line="276" w:lineRule="auto"/>
              <w:jc w:val="both"/>
              <w:rPr>
                <w:color w:val="ff0000"/>
              </w:rPr>
            </w:pPr>
            <w:r w:rsidDel="00000000" w:rsidR="00000000" w:rsidRPr="00000000">
              <w:rPr>
                <w:sz w:val="22"/>
                <w:szCs w:val="22"/>
                <w:rtl w:val="0"/>
              </w:rPr>
              <w:t xml:space="preserve">Principio de libertad</w:t>
            </w:r>
            <w:r w:rsidDel="00000000" w:rsidR="00000000" w:rsidRPr="00000000">
              <w:rPr>
                <w:b w:val="0"/>
                <w:sz w:val="22"/>
                <w:szCs w:val="22"/>
                <w:rtl w:val="0"/>
              </w:rPr>
              <w:t xml:space="preserve">:</w:t>
            </w:r>
            <w:r w:rsidDel="00000000" w:rsidR="00000000" w:rsidRPr="00000000">
              <w:rPr>
                <w:rtl w:val="0"/>
              </w:rPr>
            </w:r>
          </w:p>
          <w:p w:rsidR="00000000" w:rsidDel="00000000" w:rsidP="00000000" w:rsidRDefault="00000000" w:rsidRPr="00000000" w14:paraId="000001E2">
            <w:pPr>
              <w:widowControl w:val="0"/>
              <w:rPr>
                <w:b w:val="0"/>
              </w:rPr>
            </w:pPr>
            <w:r w:rsidDel="00000000" w:rsidR="00000000" w:rsidRPr="00000000">
              <w:rPr/>
              <w:drawing>
                <wp:inline distB="114300" distT="114300" distL="114300" distR="114300">
                  <wp:extent cx="1990725" cy="1219200"/>
                  <wp:effectExtent b="0" l="0" r="0" t="0"/>
                  <wp:docPr id="396"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19907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0"/>
              <w:rPr>
                <w:b w:val="0"/>
                <w:sz w:val="22"/>
                <w:szCs w:val="22"/>
              </w:rPr>
            </w:pPr>
            <w:hyperlink r:id="rId56">
              <w:r w:rsidDel="00000000" w:rsidR="00000000" w:rsidRPr="00000000">
                <w:rPr>
                  <w:b w:val="0"/>
                  <w:color w:val="1155cc"/>
                  <w:sz w:val="22"/>
                  <w:szCs w:val="22"/>
                  <w:u w:val="single"/>
                  <w:rtl w:val="0"/>
                </w:rPr>
                <w:t xml:space="preserve">https://img.freepik.com/fotos-premium/hombre-cima-montana-luz-sol-exito-concepto-ganador_53089-73.jpg?w=740</w:t>
              </w:r>
            </w:hyperlink>
            <w:r w:rsidDel="00000000" w:rsidR="00000000" w:rsidRPr="00000000">
              <w:rPr>
                <w:rtl w:val="0"/>
              </w:rPr>
            </w:r>
          </w:p>
          <w:p w:rsidR="00000000" w:rsidDel="00000000" w:rsidP="00000000" w:rsidRDefault="00000000" w:rsidRPr="00000000" w14:paraId="000001E4">
            <w:pPr>
              <w:widowControl w:val="0"/>
              <w:rPr>
                <w:b w:val="0"/>
              </w:rPr>
            </w:pPr>
            <w:r w:rsidDel="00000000" w:rsidR="00000000" w:rsidRPr="00000000">
              <w:rPr>
                <w:rtl w:val="0"/>
              </w:rPr>
            </w:r>
          </w:p>
          <w:p w:rsidR="00000000" w:rsidDel="00000000" w:rsidP="00000000" w:rsidRDefault="00000000" w:rsidRPr="00000000" w14:paraId="000001E5">
            <w:pPr>
              <w:rPr>
                <w:b w:val="0"/>
              </w:rPr>
            </w:pPr>
            <w:r w:rsidDel="00000000" w:rsidR="00000000" w:rsidRPr="00000000">
              <w:rPr>
                <w:b w:val="0"/>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E7">
            <w:pPr>
              <w:spacing w:line="276" w:lineRule="auto"/>
              <w:jc w:val="both"/>
              <w:rPr>
                <w:b w:val="0"/>
                <w:sz w:val="22"/>
                <w:szCs w:val="22"/>
              </w:rPr>
            </w:pPr>
            <w:r w:rsidDel="00000000" w:rsidR="00000000" w:rsidRPr="00000000">
              <w:rPr>
                <w:sz w:val="22"/>
                <w:szCs w:val="22"/>
                <w:rtl w:val="0"/>
              </w:rPr>
              <w:t xml:space="preserve">Principio de libertad</w:t>
            </w:r>
            <w:r w:rsidDel="00000000" w:rsidR="00000000" w:rsidRPr="00000000">
              <w:rPr>
                <w:b w:val="0"/>
                <w:sz w:val="22"/>
                <w:szCs w:val="22"/>
                <w:rtl w:val="0"/>
              </w:rPr>
              <w:t xml:space="preserve">: el tratamiento solo puede ejercerse con el consentimiento previo, expreso e informado del titular. Los datos personales no podrán ser obtenidos o divulgados sin previa autorización.</w:t>
            </w:r>
          </w:p>
          <w:p w:rsidR="00000000" w:rsidDel="00000000" w:rsidP="00000000" w:rsidRDefault="00000000" w:rsidRPr="00000000" w14:paraId="000001E8">
            <w:pPr>
              <w:spacing w:after="240" w:before="240"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spacing w:line="276" w:lineRule="auto"/>
              <w:jc w:val="both"/>
              <w:rPr>
                <w:sz w:val="22"/>
                <w:szCs w:val="22"/>
              </w:rPr>
            </w:pPr>
            <w:r w:rsidDel="00000000" w:rsidR="00000000" w:rsidRPr="00000000">
              <w:rPr>
                <w:sz w:val="22"/>
                <w:szCs w:val="22"/>
                <w:rtl w:val="0"/>
              </w:rPr>
              <w:t xml:space="preserve">Principio de libertad</w:t>
            </w:r>
          </w:p>
          <w:p w:rsidR="00000000" w:rsidDel="00000000" w:rsidP="00000000" w:rsidRDefault="00000000" w:rsidRPr="00000000" w14:paraId="000001EA">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EB">
            <w:pPr>
              <w:spacing w:line="276" w:lineRule="auto"/>
              <w:jc w:val="both"/>
              <w:rPr>
                <w:b w:val="0"/>
                <w:sz w:val="22"/>
                <w:szCs w:val="22"/>
              </w:rPr>
            </w:pPr>
            <w:r w:rsidDel="00000000" w:rsidR="00000000" w:rsidRPr="00000000">
              <w:rPr>
                <w:b w:val="0"/>
                <w:sz w:val="22"/>
                <w:szCs w:val="22"/>
                <w:rtl w:val="0"/>
              </w:rPr>
              <w:t xml:space="preserve">Consentimiento</w:t>
            </w:r>
          </w:p>
          <w:p w:rsidR="00000000" w:rsidDel="00000000" w:rsidP="00000000" w:rsidRDefault="00000000" w:rsidRPr="00000000" w14:paraId="000001EC">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ED">
            <w:pPr>
              <w:spacing w:line="276" w:lineRule="auto"/>
              <w:jc w:val="both"/>
              <w:rPr>
                <w:b w:val="0"/>
                <w:sz w:val="22"/>
                <w:szCs w:val="22"/>
              </w:rPr>
            </w:pPr>
            <w:r w:rsidDel="00000000" w:rsidR="00000000" w:rsidRPr="00000000">
              <w:rPr>
                <w:b w:val="0"/>
                <w:sz w:val="22"/>
                <w:szCs w:val="22"/>
                <w:rtl w:val="0"/>
              </w:rPr>
              <w:t xml:space="preserve">Datos personales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E">
            <w:pPr>
              <w:widowControl w:val="0"/>
              <w:rPr>
                <w:b w:val="0"/>
              </w:rPr>
            </w:pPr>
            <w:r w:rsidDel="00000000" w:rsidR="00000000" w:rsidRPr="00000000">
              <w:rPr>
                <w:b w:val="0"/>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EF">
            <w:pPr>
              <w:spacing w:line="276" w:lineRule="auto"/>
              <w:jc w:val="both"/>
              <w:rPr>
                <w:color w:val="ff0000"/>
              </w:rPr>
            </w:pPr>
            <w:r w:rsidDel="00000000" w:rsidR="00000000" w:rsidRPr="00000000">
              <w:rPr>
                <w:sz w:val="22"/>
                <w:szCs w:val="22"/>
                <w:rtl w:val="0"/>
              </w:rPr>
              <w:t xml:space="preserve">Principio de veracidad</w:t>
            </w:r>
            <w:r w:rsidDel="00000000" w:rsidR="00000000" w:rsidRPr="00000000">
              <w:rPr>
                <w:rtl w:val="0"/>
              </w:rPr>
            </w:r>
          </w:p>
          <w:p w:rsidR="00000000" w:rsidDel="00000000" w:rsidP="00000000" w:rsidRDefault="00000000" w:rsidRPr="00000000" w14:paraId="000001F0">
            <w:pPr>
              <w:widowControl w:val="0"/>
              <w:rPr>
                <w:b w:val="0"/>
              </w:rPr>
            </w:pPr>
            <w:r w:rsidDel="00000000" w:rsidR="00000000" w:rsidRPr="00000000">
              <w:rPr>
                <w:rtl w:val="0"/>
              </w:rPr>
            </w:r>
          </w:p>
          <w:p w:rsidR="00000000" w:rsidDel="00000000" w:rsidP="00000000" w:rsidRDefault="00000000" w:rsidRPr="00000000" w14:paraId="000001F1">
            <w:pPr>
              <w:widowControl w:val="0"/>
              <w:rPr>
                <w:b w:val="0"/>
              </w:rPr>
            </w:pPr>
            <w:r w:rsidDel="00000000" w:rsidR="00000000" w:rsidRPr="00000000">
              <w:rPr/>
              <w:drawing>
                <wp:inline distB="114300" distT="114300" distL="114300" distR="114300">
                  <wp:extent cx="1744028" cy="1744028"/>
                  <wp:effectExtent b="0" l="0" r="0" t="0"/>
                  <wp:docPr id="398"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1744028" cy="174402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0"/>
              <w:rPr>
                <w:b w:val="0"/>
                <w:sz w:val="22"/>
                <w:szCs w:val="22"/>
              </w:rPr>
            </w:pPr>
            <w:hyperlink r:id="rId58">
              <w:r w:rsidDel="00000000" w:rsidR="00000000" w:rsidRPr="00000000">
                <w:rPr>
                  <w:b w:val="0"/>
                  <w:color w:val="1155cc"/>
                  <w:sz w:val="22"/>
                  <w:szCs w:val="22"/>
                  <w:u w:val="single"/>
                  <w:rtl w:val="0"/>
                </w:rPr>
                <w:t xml:space="preserve">https://img.freepik.com/vector-gratis/ilustracion-concepto-ok_114360-2060.jpg?w=740&amp;t=st=1666313460~exp=1666314060~hmac=74113c3dbe7a804c2ffb96974afca11490bec91ced5e9fae1b93ad29aa82eab6</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F4">
            <w:pPr>
              <w:spacing w:line="276" w:lineRule="auto"/>
              <w:jc w:val="both"/>
              <w:rPr>
                <w:b w:val="0"/>
                <w:sz w:val="22"/>
                <w:szCs w:val="22"/>
              </w:rPr>
            </w:pPr>
            <w:r w:rsidDel="00000000" w:rsidR="00000000" w:rsidRPr="00000000">
              <w:rPr>
                <w:sz w:val="22"/>
                <w:szCs w:val="22"/>
                <w:rtl w:val="0"/>
              </w:rPr>
              <w:t xml:space="preserve">Principio de veracidad:</w:t>
            </w:r>
            <w:r w:rsidDel="00000000" w:rsidR="00000000" w:rsidRPr="00000000">
              <w:rPr>
                <w:b w:val="0"/>
                <w:sz w:val="22"/>
                <w:szCs w:val="22"/>
                <w:rtl w:val="0"/>
              </w:rPr>
              <w:t xml:space="preserve"> la información sujeta a tratamiento debe ser veraz, completa, exacta, actualizada, comprobable y comprensible, por lo tanto no es posible realizar tratamientos de datos parciales, incompletos, fraccionados o que induzcan al error.</w:t>
            </w:r>
          </w:p>
          <w:p w:rsidR="00000000" w:rsidDel="00000000" w:rsidP="00000000" w:rsidRDefault="00000000" w:rsidRPr="00000000" w14:paraId="000001F5">
            <w:pPr>
              <w:spacing w:after="240" w:before="240"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spacing w:line="276" w:lineRule="auto"/>
              <w:jc w:val="both"/>
              <w:rPr>
                <w:sz w:val="22"/>
                <w:szCs w:val="22"/>
              </w:rPr>
            </w:pPr>
            <w:r w:rsidDel="00000000" w:rsidR="00000000" w:rsidRPr="00000000">
              <w:rPr>
                <w:sz w:val="22"/>
                <w:szCs w:val="22"/>
                <w:rtl w:val="0"/>
              </w:rPr>
              <w:t xml:space="preserve">Principio de veracidad:</w:t>
            </w:r>
          </w:p>
          <w:p w:rsidR="00000000" w:rsidDel="00000000" w:rsidP="00000000" w:rsidRDefault="00000000" w:rsidRPr="00000000" w14:paraId="000001F7">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F8">
            <w:pPr>
              <w:spacing w:line="276" w:lineRule="auto"/>
              <w:jc w:val="both"/>
              <w:rPr>
                <w:b w:val="0"/>
                <w:sz w:val="22"/>
                <w:szCs w:val="22"/>
              </w:rPr>
            </w:pPr>
            <w:r w:rsidDel="00000000" w:rsidR="00000000" w:rsidRPr="00000000">
              <w:rPr>
                <w:b w:val="0"/>
                <w:sz w:val="22"/>
                <w:szCs w:val="22"/>
                <w:rtl w:val="0"/>
              </w:rPr>
              <w:t xml:space="preserve">Veraz</w:t>
            </w:r>
          </w:p>
          <w:p w:rsidR="00000000" w:rsidDel="00000000" w:rsidP="00000000" w:rsidRDefault="00000000" w:rsidRPr="00000000" w14:paraId="000001F9">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FA">
            <w:pPr>
              <w:spacing w:line="276" w:lineRule="auto"/>
              <w:jc w:val="both"/>
              <w:rPr>
                <w:b w:val="0"/>
                <w:sz w:val="22"/>
                <w:szCs w:val="22"/>
              </w:rPr>
            </w:pPr>
            <w:r w:rsidDel="00000000" w:rsidR="00000000" w:rsidRPr="00000000">
              <w:rPr>
                <w:b w:val="0"/>
                <w:sz w:val="22"/>
                <w:szCs w:val="22"/>
                <w:rtl w:val="0"/>
              </w:rPr>
              <w:t xml:space="preserve">Completa</w:t>
            </w:r>
          </w:p>
          <w:p w:rsidR="00000000" w:rsidDel="00000000" w:rsidP="00000000" w:rsidRDefault="00000000" w:rsidRPr="00000000" w14:paraId="000001FB">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FC">
            <w:pPr>
              <w:spacing w:line="276" w:lineRule="auto"/>
              <w:jc w:val="both"/>
              <w:rPr>
                <w:b w:val="0"/>
                <w:sz w:val="22"/>
                <w:szCs w:val="22"/>
              </w:rPr>
            </w:pPr>
            <w:r w:rsidDel="00000000" w:rsidR="00000000" w:rsidRPr="00000000">
              <w:rPr>
                <w:b w:val="0"/>
                <w:sz w:val="22"/>
                <w:szCs w:val="22"/>
                <w:rtl w:val="0"/>
              </w:rPr>
              <w:t xml:space="preserve">Exacta</w:t>
            </w:r>
          </w:p>
          <w:p w:rsidR="00000000" w:rsidDel="00000000" w:rsidP="00000000" w:rsidRDefault="00000000" w:rsidRPr="00000000" w14:paraId="000001FD">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FE">
            <w:pPr>
              <w:spacing w:line="276" w:lineRule="auto"/>
              <w:jc w:val="both"/>
              <w:rPr>
                <w:b w:val="0"/>
                <w:sz w:val="22"/>
                <w:szCs w:val="22"/>
              </w:rPr>
            </w:pPr>
            <w:r w:rsidDel="00000000" w:rsidR="00000000" w:rsidRPr="00000000">
              <w:rPr>
                <w:b w:val="0"/>
                <w:sz w:val="22"/>
                <w:szCs w:val="22"/>
                <w:rtl w:val="0"/>
              </w:rPr>
              <w:t xml:space="preserve">Actualizada</w:t>
            </w:r>
          </w:p>
          <w:p w:rsidR="00000000" w:rsidDel="00000000" w:rsidP="00000000" w:rsidRDefault="00000000" w:rsidRPr="00000000" w14:paraId="000001FF">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00">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01">
            <w:pPr>
              <w:spacing w:line="276"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rPr>
                <w:b w:val="0"/>
              </w:rPr>
            </w:pPr>
            <w:r w:rsidDel="00000000" w:rsidR="00000000" w:rsidRPr="00000000">
              <w:rPr>
                <w:b w:val="0"/>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03">
            <w:pPr>
              <w:spacing w:line="276" w:lineRule="auto"/>
              <w:jc w:val="both"/>
              <w:rPr>
                <w:color w:val="ff0000"/>
              </w:rPr>
            </w:pPr>
            <w:r w:rsidDel="00000000" w:rsidR="00000000" w:rsidRPr="00000000">
              <w:rPr>
                <w:sz w:val="22"/>
                <w:szCs w:val="22"/>
                <w:rtl w:val="0"/>
              </w:rPr>
              <w:t xml:space="preserve">Principio de transparencia:</w:t>
            </w:r>
            <w:r w:rsidDel="00000000" w:rsidR="00000000" w:rsidRPr="00000000">
              <w:rPr>
                <w:rtl w:val="0"/>
              </w:rPr>
            </w:r>
          </w:p>
          <w:p w:rsidR="00000000" w:rsidDel="00000000" w:rsidP="00000000" w:rsidRDefault="00000000" w:rsidRPr="00000000" w14:paraId="00000204">
            <w:pPr>
              <w:widowControl w:val="0"/>
              <w:rPr>
                <w:b w:val="0"/>
              </w:rPr>
            </w:pPr>
            <w:r w:rsidDel="00000000" w:rsidR="00000000" w:rsidRPr="00000000">
              <w:rPr/>
              <w:drawing>
                <wp:inline distB="114300" distT="114300" distL="114300" distR="114300">
                  <wp:extent cx="1990725" cy="1320800"/>
                  <wp:effectExtent b="0" l="0" r="0" t="0"/>
                  <wp:docPr id="400"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199072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widowControl w:val="0"/>
              <w:rPr>
                <w:b w:val="0"/>
                <w:sz w:val="22"/>
                <w:szCs w:val="22"/>
              </w:rPr>
            </w:pPr>
            <w:hyperlink r:id="rId60">
              <w:r w:rsidDel="00000000" w:rsidR="00000000" w:rsidRPr="00000000">
                <w:rPr>
                  <w:b w:val="0"/>
                  <w:color w:val="1155cc"/>
                  <w:sz w:val="22"/>
                  <w:szCs w:val="22"/>
                  <w:u w:val="single"/>
                  <w:rtl w:val="0"/>
                </w:rPr>
                <w:t xml:space="preserve">https://img.freepik.com/vector-gratis/diminuto-gerente-recursos-humanos-busca-candidato-trabajo-entrevista-lupa-pantalla-computadora-ilustracion-vectorial-plana-carrera-empleo_74855-8619.jpg?w=740&amp;t=st=1666313516~exp=1666314116~hmac=1c408c391482a65a62bbdf7a9932134d4cd07a4e83f59ffea1f4ac76b4656570</w:t>
              </w:r>
            </w:hyperlink>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07">
            <w:pPr>
              <w:spacing w:line="276" w:lineRule="auto"/>
              <w:jc w:val="both"/>
              <w:rPr>
                <w:b w:val="0"/>
                <w:sz w:val="22"/>
                <w:szCs w:val="22"/>
              </w:rPr>
            </w:pPr>
            <w:r w:rsidDel="00000000" w:rsidR="00000000" w:rsidRPr="00000000">
              <w:rPr>
                <w:sz w:val="22"/>
                <w:szCs w:val="22"/>
                <w:rtl w:val="0"/>
              </w:rPr>
              <w:t xml:space="preserve">Principio de transparencia:</w:t>
            </w:r>
            <w:r w:rsidDel="00000000" w:rsidR="00000000" w:rsidRPr="00000000">
              <w:rPr>
                <w:b w:val="0"/>
                <w:sz w:val="22"/>
                <w:szCs w:val="22"/>
                <w:rtl w:val="0"/>
              </w:rPr>
              <w:t xml:space="preserve"> se debe garantizar el derecho del titular a obtener, por parte del responsable del tratamiento o del encargado del tratamiento, la información acerca de la existencia de datos que le conciernen.</w:t>
            </w:r>
          </w:p>
          <w:p w:rsidR="00000000" w:rsidDel="00000000" w:rsidP="00000000" w:rsidRDefault="00000000" w:rsidRPr="00000000" w14:paraId="00000208">
            <w:pPr>
              <w:spacing w:after="240" w:before="240"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spacing w:line="276" w:lineRule="auto"/>
              <w:jc w:val="both"/>
              <w:rPr>
                <w:sz w:val="22"/>
                <w:szCs w:val="22"/>
              </w:rPr>
            </w:pPr>
            <w:r w:rsidDel="00000000" w:rsidR="00000000" w:rsidRPr="00000000">
              <w:rPr>
                <w:sz w:val="22"/>
                <w:szCs w:val="22"/>
                <w:rtl w:val="0"/>
              </w:rPr>
              <w:t xml:space="preserve">Principio de transparencia</w:t>
            </w:r>
          </w:p>
          <w:p w:rsidR="00000000" w:rsidDel="00000000" w:rsidP="00000000" w:rsidRDefault="00000000" w:rsidRPr="00000000" w14:paraId="0000020A">
            <w:pPr>
              <w:spacing w:line="276" w:lineRule="auto"/>
              <w:jc w:val="both"/>
              <w:rPr>
                <w:sz w:val="22"/>
                <w:szCs w:val="22"/>
              </w:rPr>
            </w:pPr>
            <w:r w:rsidDel="00000000" w:rsidR="00000000" w:rsidRPr="00000000">
              <w:rPr>
                <w:rtl w:val="0"/>
              </w:rPr>
            </w:r>
          </w:p>
          <w:p w:rsidR="00000000" w:rsidDel="00000000" w:rsidP="00000000" w:rsidRDefault="00000000" w:rsidRPr="00000000" w14:paraId="0000020B">
            <w:pPr>
              <w:spacing w:line="276" w:lineRule="auto"/>
              <w:jc w:val="both"/>
              <w:rPr>
                <w:b w:val="0"/>
                <w:sz w:val="22"/>
                <w:szCs w:val="22"/>
              </w:rPr>
            </w:pPr>
            <w:r w:rsidDel="00000000" w:rsidR="00000000" w:rsidRPr="00000000">
              <w:rPr>
                <w:b w:val="0"/>
                <w:sz w:val="22"/>
                <w:szCs w:val="22"/>
                <w:rtl w:val="0"/>
              </w:rPr>
              <w:t xml:space="preserve">Derecho del titular</w:t>
            </w:r>
          </w:p>
          <w:p w:rsidR="00000000" w:rsidDel="00000000" w:rsidP="00000000" w:rsidRDefault="00000000" w:rsidRPr="00000000" w14:paraId="0000020C">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0D">
            <w:pPr>
              <w:spacing w:line="276" w:lineRule="auto"/>
              <w:jc w:val="both"/>
              <w:rPr>
                <w:b w:val="0"/>
                <w:sz w:val="22"/>
                <w:szCs w:val="22"/>
              </w:rPr>
            </w:pPr>
            <w:r w:rsidDel="00000000" w:rsidR="00000000" w:rsidRPr="00000000">
              <w:rPr>
                <w:b w:val="0"/>
                <w:sz w:val="22"/>
                <w:szCs w:val="22"/>
                <w:rtl w:val="0"/>
              </w:rPr>
              <w:t xml:space="preserve">Responsable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rPr>
                <w:b w:val="0"/>
              </w:rPr>
            </w:pPr>
            <w:r w:rsidDel="00000000" w:rsidR="00000000" w:rsidRPr="00000000">
              <w:rPr>
                <w:b w:val="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0F">
            <w:pPr>
              <w:spacing w:line="276" w:lineRule="auto"/>
              <w:jc w:val="both"/>
              <w:rPr>
                <w:color w:val="ff0000"/>
              </w:rPr>
            </w:pPr>
            <w:r w:rsidDel="00000000" w:rsidR="00000000" w:rsidRPr="00000000">
              <w:rPr>
                <w:sz w:val="22"/>
                <w:szCs w:val="22"/>
                <w:rtl w:val="0"/>
              </w:rPr>
              <w:t xml:space="preserve">Principio de acceso y circulación restringida</w:t>
            </w:r>
            <w:r w:rsidDel="00000000" w:rsidR="00000000" w:rsidRPr="00000000">
              <w:rPr>
                <w:rtl w:val="0"/>
              </w:rPr>
            </w:r>
          </w:p>
          <w:p w:rsidR="00000000" w:rsidDel="00000000" w:rsidP="00000000" w:rsidRDefault="00000000" w:rsidRPr="00000000" w14:paraId="00000210">
            <w:pPr>
              <w:widowControl w:val="0"/>
              <w:rPr>
                <w:b w:val="0"/>
              </w:rPr>
            </w:pPr>
            <w:r w:rsidDel="00000000" w:rsidR="00000000" w:rsidRPr="00000000">
              <w:rPr/>
              <w:drawing>
                <wp:inline distB="114300" distT="114300" distL="114300" distR="114300">
                  <wp:extent cx="1990725" cy="1536700"/>
                  <wp:effectExtent b="0" l="0" r="0" t="0"/>
                  <wp:docPr id="402"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199072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widowControl w:val="0"/>
              <w:rPr/>
            </w:pPr>
            <w:hyperlink r:id="rId62">
              <w:r w:rsidDel="00000000" w:rsidR="00000000" w:rsidRPr="00000000">
                <w:rPr>
                  <w:b w:val="0"/>
                  <w:color w:val="1155cc"/>
                  <w:sz w:val="22"/>
                  <w:szCs w:val="22"/>
                  <w:u w:val="single"/>
                  <w:rtl w:val="0"/>
                </w:rPr>
                <w:t xml:space="preserve">https://img.freepik.com/vector-gratis/pequenas-personas-pie-cerca-ilustracion-vector-plano-senal-stop-enorme-cartel-rojo-mano-que-simboliza-prohibicion-entrada-advertencia-peligro-precaucion-acciones-prohibidas-alerta-riesgo-concepto-gesto_74855-23219.jpg?w=740&amp;t=st=1666313557~exp=1666314157~hmac=2e20f1841f0e1767a6ed7c35fd0b427b7d3c61f255db13387c134cd22c2fca11</w:t>
              </w:r>
            </w:hyperlink>
            <w:r w:rsidDel="00000000" w:rsidR="00000000" w:rsidRPr="00000000">
              <w:rPr>
                <w:rtl w:val="0"/>
              </w:rPr>
            </w:r>
          </w:p>
          <w:p w:rsidR="00000000" w:rsidDel="00000000" w:rsidP="00000000" w:rsidRDefault="00000000" w:rsidRPr="00000000" w14:paraId="00000212">
            <w:pPr>
              <w:widowControl w:val="0"/>
              <w:rPr>
                <w:b w:val="0"/>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14">
            <w:pPr>
              <w:spacing w:line="276" w:lineRule="auto"/>
              <w:jc w:val="both"/>
              <w:rPr>
                <w:b w:val="0"/>
                <w:sz w:val="22"/>
                <w:szCs w:val="22"/>
              </w:rPr>
            </w:pPr>
            <w:r w:rsidDel="00000000" w:rsidR="00000000" w:rsidRPr="00000000">
              <w:rPr>
                <w:sz w:val="22"/>
                <w:szCs w:val="22"/>
                <w:rtl w:val="0"/>
              </w:rPr>
              <w:t xml:space="preserve">Principio de acceso y circulación restringida</w:t>
            </w:r>
            <w:r w:rsidDel="00000000" w:rsidR="00000000" w:rsidRPr="00000000">
              <w:rPr>
                <w:b w:val="0"/>
                <w:sz w:val="22"/>
                <w:szCs w:val="22"/>
                <w:rtl w:val="0"/>
              </w:rPr>
              <w:t xml:space="preserve">: el tratamiento se sujeta a los límites que se derivan de la naturaleza de los datos personales, de las disposiciones de la Ley 1581 y de la Constitución; por ello, el tratamiento solo podrá hacerse por personas autorizadas por el titular y/o por las personas previstas en dicha ley.</w:t>
            </w:r>
          </w:p>
          <w:p w:rsidR="00000000" w:rsidDel="00000000" w:rsidP="00000000" w:rsidRDefault="00000000" w:rsidRPr="00000000" w14:paraId="00000215">
            <w:pPr>
              <w:spacing w:line="276" w:lineRule="auto"/>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spacing w:line="276" w:lineRule="auto"/>
              <w:jc w:val="both"/>
              <w:rPr>
                <w:sz w:val="22"/>
                <w:szCs w:val="22"/>
              </w:rPr>
            </w:pPr>
            <w:r w:rsidDel="00000000" w:rsidR="00000000" w:rsidRPr="00000000">
              <w:rPr>
                <w:sz w:val="22"/>
                <w:szCs w:val="22"/>
                <w:rtl w:val="0"/>
              </w:rPr>
              <w:t xml:space="preserve">Principio de acceso y circulación restringida</w:t>
            </w:r>
          </w:p>
          <w:p w:rsidR="00000000" w:rsidDel="00000000" w:rsidP="00000000" w:rsidRDefault="00000000" w:rsidRPr="00000000" w14:paraId="00000217">
            <w:pPr>
              <w:spacing w:line="276" w:lineRule="auto"/>
              <w:jc w:val="both"/>
              <w:rPr>
                <w:sz w:val="22"/>
                <w:szCs w:val="22"/>
              </w:rPr>
            </w:pPr>
            <w:r w:rsidDel="00000000" w:rsidR="00000000" w:rsidRPr="00000000">
              <w:rPr>
                <w:rtl w:val="0"/>
              </w:rPr>
            </w:r>
          </w:p>
          <w:p w:rsidR="00000000" w:rsidDel="00000000" w:rsidP="00000000" w:rsidRDefault="00000000" w:rsidRPr="00000000" w14:paraId="00000218">
            <w:pPr>
              <w:spacing w:line="276" w:lineRule="auto"/>
              <w:jc w:val="both"/>
              <w:rPr>
                <w:b w:val="0"/>
                <w:sz w:val="22"/>
                <w:szCs w:val="22"/>
              </w:rPr>
            </w:pPr>
            <w:r w:rsidDel="00000000" w:rsidR="00000000" w:rsidRPr="00000000">
              <w:rPr>
                <w:b w:val="0"/>
                <w:sz w:val="22"/>
                <w:szCs w:val="22"/>
                <w:rtl w:val="0"/>
              </w:rPr>
              <w:t xml:space="preserve">Límites</w:t>
            </w:r>
          </w:p>
          <w:p w:rsidR="00000000" w:rsidDel="00000000" w:rsidP="00000000" w:rsidRDefault="00000000" w:rsidRPr="00000000" w14:paraId="00000219">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1A">
            <w:pPr>
              <w:spacing w:line="276" w:lineRule="auto"/>
              <w:jc w:val="both"/>
              <w:rPr>
                <w:b w:val="0"/>
                <w:sz w:val="22"/>
                <w:szCs w:val="22"/>
              </w:rPr>
            </w:pPr>
            <w:r w:rsidDel="00000000" w:rsidR="00000000" w:rsidRPr="00000000">
              <w:rPr>
                <w:b w:val="0"/>
                <w:sz w:val="22"/>
                <w:szCs w:val="22"/>
                <w:rtl w:val="0"/>
              </w:rPr>
              <w:t xml:space="preserve">Datos personales</w:t>
            </w:r>
          </w:p>
          <w:p w:rsidR="00000000" w:rsidDel="00000000" w:rsidP="00000000" w:rsidRDefault="00000000" w:rsidRPr="00000000" w14:paraId="0000021B">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1C">
            <w:pPr>
              <w:spacing w:line="276" w:lineRule="auto"/>
              <w:jc w:val="both"/>
              <w:rPr>
                <w:b w:val="0"/>
                <w:sz w:val="22"/>
                <w:szCs w:val="22"/>
              </w:rPr>
            </w:pPr>
            <w:r w:rsidDel="00000000" w:rsidR="00000000" w:rsidRPr="00000000">
              <w:rPr>
                <w:b w:val="0"/>
                <w:sz w:val="22"/>
                <w:szCs w:val="22"/>
                <w:rtl w:val="0"/>
              </w:rPr>
              <w:t xml:space="preserve">Constitución</w:t>
            </w:r>
          </w:p>
          <w:p w:rsidR="00000000" w:rsidDel="00000000" w:rsidP="00000000" w:rsidRDefault="00000000" w:rsidRPr="00000000" w14:paraId="0000021D">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1E">
            <w:pPr>
              <w:spacing w:line="276" w:lineRule="auto"/>
              <w:jc w:val="both"/>
              <w:rPr>
                <w:b w:val="0"/>
                <w:sz w:val="22"/>
                <w:szCs w:val="22"/>
              </w:rPr>
            </w:pPr>
            <w:r w:rsidDel="00000000" w:rsidR="00000000" w:rsidRPr="00000000">
              <w:rPr>
                <w:b w:val="0"/>
                <w:sz w:val="22"/>
                <w:szCs w:val="22"/>
                <w:rtl w:val="0"/>
              </w:rPr>
              <w:t xml:space="preserve">Personas autorizadas</w:t>
            </w:r>
          </w:p>
          <w:p w:rsidR="00000000" w:rsidDel="00000000" w:rsidP="00000000" w:rsidRDefault="00000000" w:rsidRPr="00000000" w14:paraId="0000021F">
            <w:pPr>
              <w:spacing w:line="276" w:lineRule="auto"/>
              <w:jc w:val="both"/>
              <w:rPr>
                <w:b w:val="0"/>
                <w:sz w:val="22"/>
                <w:szCs w:val="22"/>
              </w:rPr>
            </w:pPr>
            <w:r w:rsidDel="00000000" w:rsidR="00000000" w:rsidRPr="00000000">
              <w:rPr>
                <w:rtl w:val="0"/>
              </w:rPr>
            </w:r>
          </w:p>
        </w:tc>
      </w:tr>
      <w:tr>
        <w:trPr>
          <w:cantSplit w:val="0"/>
          <w:trHeight w:val="53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rPr>
                <w:b w:val="0"/>
              </w:rPr>
            </w:pPr>
            <w:r w:rsidDel="00000000" w:rsidR="00000000" w:rsidRPr="00000000">
              <w:rPr>
                <w:b w:val="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21">
            <w:pPr>
              <w:spacing w:line="276" w:lineRule="auto"/>
              <w:jc w:val="both"/>
              <w:rPr>
                <w:color w:val="ff0000"/>
              </w:rPr>
            </w:pPr>
            <w:r w:rsidDel="00000000" w:rsidR="00000000" w:rsidRPr="00000000">
              <w:rPr>
                <w:sz w:val="22"/>
                <w:szCs w:val="22"/>
                <w:rtl w:val="0"/>
              </w:rPr>
              <w:t xml:space="preserve">Principio de seguridad:</w:t>
            </w:r>
            <w:r w:rsidDel="00000000" w:rsidR="00000000" w:rsidRPr="00000000">
              <w:rPr>
                <w:rtl w:val="0"/>
              </w:rPr>
            </w:r>
          </w:p>
          <w:p w:rsidR="00000000" w:rsidDel="00000000" w:rsidP="00000000" w:rsidRDefault="00000000" w:rsidRPr="00000000" w14:paraId="00000222">
            <w:pPr>
              <w:widowControl w:val="0"/>
              <w:rPr>
                <w:b w:val="0"/>
              </w:rPr>
            </w:pPr>
            <w:r w:rsidDel="00000000" w:rsidR="00000000" w:rsidRPr="00000000">
              <w:rPr/>
              <w:drawing>
                <wp:inline distB="114300" distT="114300" distL="114300" distR="114300">
                  <wp:extent cx="1990725" cy="1320800"/>
                  <wp:effectExtent b="0" l="0" r="0" t="0"/>
                  <wp:docPr id="404"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199072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widowControl w:val="0"/>
              <w:rPr>
                <w:b w:val="0"/>
                <w:sz w:val="22"/>
                <w:szCs w:val="22"/>
              </w:rPr>
            </w:pPr>
            <w:hyperlink r:id="rId64">
              <w:r w:rsidDel="00000000" w:rsidR="00000000" w:rsidRPr="00000000">
                <w:rPr>
                  <w:b w:val="0"/>
                  <w:color w:val="1155cc"/>
                  <w:sz w:val="22"/>
                  <w:szCs w:val="22"/>
                  <w:u w:val="single"/>
                  <w:rtl w:val="0"/>
                </w:rPr>
                <w:t xml:space="preserve">https://img.freepik.com/foto-gratis/fondo-seguridad-ciudad-inteligente-transformacion-digital-remix-digital_53876-104934.jpg?w=740&amp;t=st=1666313619~exp=1666314219~hmac=e2ec2dd8714b1a28638afb07896b146d115c4cc1504f343701167a82c04f0f78</w:t>
              </w:r>
            </w:hyperlink>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25">
            <w:pPr>
              <w:spacing w:line="276" w:lineRule="auto"/>
              <w:jc w:val="both"/>
              <w:rPr>
                <w:b w:val="0"/>
                <w:sz w:val="22"/>
                <w:szCs w:val="22"/>
              </w:rPr>
            </w:pPr>
            <w:r w:rsidDel="00000000" w:rsidR="00000000" w:rsidRPr="00000000">
              <w:rPr>
                <w:sz w:val="22"/>
                <w:szCs w:val="22"/>
                <w:rtl w:val="0"/>
              </w:rPr>
              <w:t xml:space="preserve">Principio de seguridad:</w:t>
            </w:r>
            <w:r w:rsidDel="00000000" w:rsidR="00000000" w:rsidRPr="00000000">
              <w:rPr>
                <w:b w:val="0"/>
                <w:sz w:val="22"/>
                <w:szCs w:val="22"/>
                <w:rtl w:val="0"/>
              </w:rPr>
              <w:t xml:space="preserve"> la información sujeta a tratamiento por el responsable del tratamiento o encargado del tratamiento se deberá manejar con las medidas técnicas, humanas y administrativas que sean necesarias para otorgar seguridad a los registros.</w:t>
            </w:r>
          </w:p>
          <w:p w:rsidR="00000000" w:rsidDel="00000000" w:rsidP="00000000" w:rsidRDefault="00000000" w:rsidRPr="00000000" w14:paraId="00000226">
            <w:pPr>
              <w:spacing w:after="240" w:before="240"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spacing w:line="276" w:lineRule="auto"/>
              <w:jc w:val="both"/>
              <w:rPr>
                <w:sz w:val="22"/>
                <w:szCs w:val="22"/>
              </w:rPr>
            </w:pPr>
            <w:r w:rsidDel="00000000" w:rsidR="00000000" w:rsidRPr="00000000">
              <w:rPr>
                <w:sz w:val="22"/>
                <w:szCs w:val="22"/>
                <w:rtl w:val="0"/>
              </w:rPr>
              <w:t xml:space="preserve">Principio de seguridad</w:t>
            </w:r>
          </w:p>
          <w:p w:rsidR="00000000" w:rsidDel="00000000" w:rsidP="00000000" w:rsidRDefault="00000000" w:rsidRPr="00000000" w14:paraId="00000228">
            <w:pPr>
              <w:spacing w:line="276" w:lineRule="auto"/>
              <w:jc w:val="both"/>
              <w:rPr>
                <w:sz w:val="22"/>
                <w:szCs w:val="22"/>
              </w:rPr>
            </w:pPr>
            <w:r w:rsidDel="00000000" w:rsidR="00000000" w:rsidRPr="00000000">
              <w:rPr>
                <w:rtl w:val="0"/>
              </w:rPr>
            </w:r>
          </w:p>
          <w:p w:rsidR="00000000" w:rsidDel="00000000" w:rsidP="00000000" w:rsidRDefault="00000000" w:rsidRPr="00000000" w14:paraId="00000229">
            <w:pPr>
              <w:spacing w:line="276" w:lineRule="auto"/>
              <w:jc w:val="both"/>
              <w:rPr>
                <w:b w:val="0"/>
                <w:sz w:val="22"/>
                <w:szCs w:val="22"/>
              </w:rPr>
            </w:pPr>
            <w:r w:rsidDel="00000000" w:rsidR="00000000" w:rsidRPr="00000000">
              <w:rPr>
                <w:b w:val="0"/>
                <w:sz w:val="22"/>
                <w:szCs w:val="22"/>
                <w:rtl w:val="0"/>
              </w:rPr>
              <w:t xml:space="preserve">Responsable</w:t>
            </w:r>
          </w:p>
          <w:p w:rsidR="00000000" w:rsidDel="00000000" w:rsidP="00000000" w:rsidRDefault="00000000" w:rsidRPr="00000000" w14:paraId="0000022A">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2B">
            <w:pPr>
              <w:spacing w:line="276" w:lineRule="auto"/>
              <w:jc w:val="both"/>
              <w:rPr>
                <w:b w:val="0"/>
                <w:sz w:val="22"/>
                <w:szCs w:val="22"/>
              </w:rPr>
            </w:pPr>
            <w:r w:rsidDel="00000000" w:rsidR="00000000" w:rsidRPr="00000000">
              <w:rPr>
                <w:b w:val="0"/>
                <w:sz w:val="22"/>
                <w:szCs w:val="22"/>
                <w:rtl w:val="0"/>
              </w:rPr>
              <w:t xml:space="preserve">Medidas técnicas</w:t>
            </w:r>
          </w:p>
          <w:p w:rsidR="00000000" w:rsidDel="00000000" w:rsidP="00000000" w:rsidRDefault="00000000" w:rsidRPr="00000000" w14:paraId="0000022C">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2D">
            <w:pPr>
              <w:spacing w:line="276" w:lineRule="auto"/>
              <w:jc w:val="both"/>
              <w:rPr>
                <w:b w:val="0"/>
                <w:sz w:val="22"/>
                <w:szCs w:val="22"/>
              </w:rPr>
            </w:pPr>
            <w:r w:rsidDel="00000000" w:rsidR="00000000" w:rsidRPr="00000000">
              <w:rPr>
                <w:b w:val="0"/>
                <w:sz w:val="22"/>
                <w:szCs w:val="22"/>
                <w:rtl w:val="0"/>
              </w:rPr>
              <w:t xml:space="preserve">Humanas y administrativas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rPr>
                <w:b w:val="0"/>
                <w:sz w:val="22"/>
                <w:szCs w:val="22"/>
              </w:rPr>
            </w:pPr>
            <w:r w:rsidDel="00000000" w:rsidR="00000000" w:rsidRPr="00000000">
              <w:rPr>
                <w:b w:val="0"/>
                <w:sz w:val="22"/>
                <w:szCs w:val="22"/>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2F">
            <w:pPr>
              <w:spacing w:line="276" w:lineRule="auto"/>
              <w:jc w:val="both"/>
              <w:rPr>
                <w:color w:val="ff0000"/>
                <w:sz w:val="22"/>
                <w:szCs w:val="22"/>
              </w:rPr>
            </w:pPr>
            <w:r w:rsidDel="00000000" w:rsidR="00000000" w:rsidRPr="00000000">
              <w:rPr>
                <w:sz w:val="20"/>
                <w:szCs w:val="20"/>
                <w:rtl w:val="0"/>
              </w:rPr>
              <w:t xml:space="preserve">Principio de confidencialidad</w:t>
            </w:r>
            <w:r w:rsidDel="00000000" w:rsidR="00000000" w:rsidRPr="00000000">
              <w:rPr>
                <w:rtl w:val="0"/>
              </w:rPr>
            </w:r>
          </w:p>
          <w:p w:rsidR="00000000" w:rsidDel="00000000" w:rsidP="00000000" w:rsidRDefault="00000000" w:rsidRPr="00000000" w14:paraId="00000230">
            <w:pPr>
              <w:widowControl w:val="0"/>
              <w:rPr>
                <w:b w:val="0"/>
                <w:sz w:val="22"/>
                <w:szCs w:val="22"/>
              </w:rPr>
            </w:pPr>
            <w:r w:rsidDel="00000000" w:rsidR="00000000" w:rsidRPr="00000000">
              <w:rPr/>
              <w:drawing>
                <wp:inline distB="114300" distT="114300" distL="114300" distR="114300">
                  <wp:extent cx="1595438" cy="1595438"/>
                  <wp:effectExtent b="0" l="0" r="0" t="0"/>
                  <wp:docPr id="405"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1595438"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widowControl w:val="0"/>
              <w:rPr>
                <w:b w:val="0"/>
                <w:sz w:val="22"/>
                <w:szCs w:val="22"/>
              </w:rPr>
            </w:pPr>
            <w:hyperlink r:id="rId66">
              <w:r w:rsidDel="00000000" w:rsidR="00000000" w:rsidRPr="00000000">
                <w:rPr>
                  <w:b w:val="0"/>
                  <w:color w:val="1155cc"/>
                  <w:sz w:val="22"/>
                  <w:szCs w:val="22"/>
                  <w:u w:val="single"/>
                  <w:rtl w:val="0"/>
                </w:rPr>
                <w:t xml:space="preserve">https://img.freepik.com/vector-gratis/ilustracion-concepto-alto-secreto_114360-7712.jpg?w=740&amp;t=st=1666313665~exp=1666314265~hmac=8f2a8ab0a49eea4948121c59e8f347ae84ff359c1772bb124b5e73aa680a4528</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33">
            <w:pPr>
              <w:spacing w:line="276" w:lineRule="auto"/>
              <w:jc w:val="both"/>
              <w:rPr>
                <w:b w:val="0"/>
              </w:rPr>
            </w:pPr>
            <w:r w:rsidDel="00000000" w:rsidR="00000000" w:rsidRPr="00000000">
              <w:rPr>
                <w:sz w:val="22"/>
                <w:szCs w:val="22"/>
                <w:rtl w:val="0"/>
              </w:rPr>
              <w:t xml:space="preserve">Principio de confidencialidad:</w:t>
            </w:r>
            <w:r w:rsidDel="00000000" w:rsidR="00000000" w:rsidRPr="00000000">
              <w:rPr>
                <w:b w:val="0"/>
                <w:sz w:val="22"/>
                <w:szCs w:val="22"/>
                <w:rtl w:val="0"/>
              </w:rPr>
              <w:t xml:space="preserve"> todas las personas que intervengan en el tratamiento de datos personales están obligadas a garantizar la reserva de la información, incluso después de finalizada su relación con alguna de las labores que comprende el tratamiento.</w:t>
            </w:r>
            <w:r w:rsidDel="00000000" w:rsidR="00000000" w:rsidRPr="00000000">
              <w:rPr>
                <w:rtl w:val="0"/>
              </w:rPr>
            </w:r>
          </w:p>
          <w:p w:rsidR="00000000" w:rsidDel="00000000" w:rsidP="00000000" w:rsidRDefault="00000000" w:rsidRPr="00000000" w14:paraId="00000234">
            <w:pPr>
              <w:spacing w:line="276" w:lineRule="auto"/>
              <w:ind w:left="1440" w:hanging="36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spacing w:line="276" w:lineRule="auto"/>
              <w:jc w:val="both"/>
              <w:rPr>
                <w:b w:val="0"/>
                <w:sz w:val="22"/>
                <w:szCs w:val="22"/>
              </w:rPr>
            </w:pPr>
            <w:r w:rsidDel="00000000" w:rsidR="00000000" w:rsidRPr="00000000">
              <w:rPr>
                <w:b w:val="0"/>
                <w:sz w:val="22"/>
                <w:szCs w:val="22"/>
                <w:rtl w:val="0"/>
              </w:rPr>
              <w:t xml:space="preserve">Principio de confidencialidad</w:t>
            </w:r>
          </w:p>
          <w:p w:rsidR="00000000" w:rsidDel="00000000" w:rsidP="00000000" w:rsidRDefault="00000000" w:rsidRPr="00000000" w14:paraId="00000236">
            <w:pPr>
              <w:spacing w:line="276" w:lineRule="auto"/>
              <w:jc w:val="both"/>
              <w:rPr>
                <w:sz w:val="22"/>
                <w:szCs w:val="22"/>
              </w:rPr>
            </w:pPr>
            <w:r w:rsidDel="00000000" w:rsidR="00000000" w:rsidRPr="00000000">
              <w:rPr>
                <w:rtl w:val="0"/>
              </w:rPr>
            </w:r>
          </w:p>
          <w:p w:rsidR="00000000" w:rsidDel="00000000" w:rsidP="00000000" w:rsidRDefault="00000000" w:rsidRPr="00000000" w14:paraId="00000237">
            <w:pPr>
              <w:spacing w:line="276" w:lineRule="auto"/>
              <w:jc w:val="both"/>
              <w:rPr>
                <w:b w:val="0"/>
                <w:sz w:val="22"/>
                <w:szCs w:val="22"/>
              </w:rPr>
            </w:pPr>
            <w:r w:rsidDel="00000000" w:rsidR="00000000" w:rsidRPr="00000000">
              <w:rPr>
                <w:b w:val="0"/>
                <w:sz w:val="22"/>
                <w:szCs w:val="22"/>
                <w:rtl w:val="0"/>
              </w:rPr>
              <w:t xml:space="preserve">Tratamiento de datos</w:t>
            </w:r>
          </w:p>
          <w:p w:rsidR="00000000" w:rsidDel="00000000" w:rsidP="00000000" w:rsidRDefault="00000000" w:rsidRPr="00000000" w14:paraId="00000238">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39">
            <w:pPr>
              <w:spacing w:line="276" w:lineRule="auto"/>
              <w:jc w:val="both"/>
              <w:rPr>
                <w:b w:val="0"/>
                <w:sz w:val="22"/>
                <w:szCs w:val="22"/>
              </w:rPr>
            </w:pPr>
            <w:r w:rsidDel="00000000" w:rsidR="00000000" w:rsidRPr="00000000">
              <w:rPr>
                <w:b w:val="0"/>
                <w:sz w:val="22"/>
                <w:szCs w:val="22"/>
                <w:rtl w:val="0"/>
              </w:rPr>
              <w:t xml:space="preserve">Reserva de la información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3B">
            <w:pPr>
              <w:widowControl w:val="0"/>
              <w:rPr/>
            </w:pPr>
            <w:r w:rsidDel="00000000" w:rsidR="00000000" w:rsidRPr="00000000">
              <w:rPr>
                <w:color w:val="666666"/>
                <w:rtl w:val="0"/>
              </w:rPr>
              <w:t xml:space="preserve">124103_v2</w:t>
            </w:r>
            <w:r w:rsidDel="00000000" w:rsidR="00000000" w:rsidRPr="00000000">
              <w:rPr>
                <w:rtl w:val="0"/>
              </w:rPr>
            </w:r>
          </w:p>
        </w:tc>
      </w:tr>
    </w:tbl>
    <w:p w:rsidR="00000000" w:rsidDel="00000000" w:rsidP="00000000" w:rsidRDefault="00000000" w:rsidRPr="00000000" w14:paraId="0000023F">
      <w:pPr>
        <w:rPr>
          <w:b w:val="1"/>
        </w:rPr>
      </w:pPr>
      <w:r w:rsidDel="00000000" w:rsidR="00000000" w:rsidRPr="00000000">
        <w:rPr>
          <w:rtl w:val="0"/>
        </w:rPr>
      </w:r>
    </w:p>
    <w:p w:rsidR="00000000" w:rsidDel="00000000" w:rsidP="00000000" w:rsidRDefault="00000000" w:rsidRPr="00000000" w14:paraId="00000240">
      <w:pPr>
        <w:spacing w:before="280" w:line="240" w:lineRule="auto"/>
        <w:jc w:val="both"/>
        <w:rPr>
          <w:b w:val="1"/>
        </w:rPr>
      </w:pPr>
      <w:r w:rsidDel="00000000" w:rsidR="00000000" w:rsidRPr="00000000">
        <w:rPr>
          <w:b w:val="1"/>
          <w:rtl w:val="0"/>
        </w:rPr>
        <w:t xml:space="preserve">ISO 27001</w:t>
      </w:r>
    </w:p>
    <w:p w:rsidR="00000000" w:rsidDel="00000000" w:rsidP="00000000" w:rsidRDefault="00000000" w:rsidRPr="00000000" w14:paraId="00000241">
      <w:pPr>
        <w:rPr/>
      </w:pPr>
      <w:r w:rsidDel="00000000" w:rsidR="00000000" w:rsidRPr="00000000">
        <w:rPr>
          <w:rtl w:val="0"/>
        </w:rPr>
      </w:r>
    </w:p>
    <w:tbl>
      <w:tblPr>
        <w:tblStyle w:val="Table15"/>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685"/>
        <w:tblGridChange w:id="0">
          <w:tblGrid>
            <w:gridCol w:w="1680"/>
            <w:gridCol w:w="116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2">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3">
            <w:pPr>
              <w:keepNext w:val="1"/>
              <w:keepLines w:val="1"/>
              <w:widowControl w:val="0"/>
              <w:spacing w:after="60" w:lineRule="auto"/>
              <w:jc w:val="center"/>
              <w:rPr/>
            </w:pPr>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b w:val="0"/>
                <w:color w:val="999999"/>
              </w:rPr>
            </w:pPr>
            <w:r w:rsidDel="00000000" w:rsidR="00000000" w:rsidRPr="00000000">
              <w:rPr>
                <w:b w:val="0"/>
                <w:rtl w:val="0"/>
              </w:rPr>
              <w:t xml:space="preserve">Las normas ISO son una serie de estándares que propenden por la buena gestión al interior de las organizaciones, y si bien son voluntarias, hoy en día se convierten en un respaldo para los clientes y una forma de mostrar el compromiso de la empresa para contar con buenos procesos.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6">
            <w:pPr>
              <w:jc w:val="both"/>
              <w:rPr>
                <w:color w:val="ff0000"/>
                <w:shd w:fill="f3f3f3" w:val="clear"/>
              </w:rPr>
            </w:pPr>
            <w:r w:rsidDel="00000000" w:rsidR="00000000" w:rsidRPr="00000000">
              <w:rPr>
                <w:color w:val="ff0000"/>
                <w:shd w:fill="f3f3f3" w:val="clear"/>
                <w:rtl w:val="0"/>
              </w:rPr>
              <w:t xml:space="preserve">Figura 2</w:t>
            </w:r>
          </w:p>
          <w:p w:rsidR="00000000" w:rsidDel="00000000" w:rsidP="00000000" w:rsidRDefault="00000000" w:rsidRPr="00000000" w14:paraId="00000247">
            <w:pPr>
              <w:jc w:val="both"/>
              <w:rPr>
                <w:color w:val="ff0000"/>
                <w:shd w:fill="f3f3f3" w:val="clear"/>
              </w:rPr>
            </w:pPr>
            <w:r w:rsidDel="00000000" w:rsidR="00000000" w:rsidRPr="00000000">
              <w:rPr>
                <w:i w:val="1"/>
                <w:color w:val="ff0000"/>
                <w:shd w:fill="f3f3f3" w:val="clear"/>
                <w:rtl w:val="0"/>
              </w:rPr>
              <w:t xml:space="preserve">Logo de la ISO y su norma 27001</w:t>
            </w:r>
            <w:r w:rsidDel="00000000" w:rsidR="00000000" w:rsidRPr="00000000">
              <w:rPr>
                <w:rtl w:val="0"/>
              </w:rPr>
            </w:r>
          </w:p>
          <w:p w:rsidR="00000000" w:rsidDel="00000000" w:rsidP="00000000" w:rsidRDefault="00000000" w:rsidRPr="00000000" w14:paraId="00000248">
            <w:pPr>
              <w:spacing w:before="280" w:lineRule="auto"/>
              <w:jc w:val="center"/>
              <w:rPr>
                <w:shd w:fill="f3f3f3" w:val="clear"/>
              </w:rPr>
            </w:pPr>
            <w:sdt>
              <w:sdtPr>
                <w:tag w:val="goog_rdk_43"/>
              </w:sdtPr>
              <w:sdtContent>
                <w:del w:author="Hernando Garcia Plata" w:id="7" w:date="2023-02-21T04:49:48Z">
                  <w:r w:rsidDel="00000000" w:rsidR="00000000" w:rsidRPr="00000000">
                    <w:rPr>
                      <w:shd w:fill="f3f3f3" w:val="clear"/>
                    </w:rPr>
                    <w:drawing>
                      <wp:inline distB="0" distT="0" distL="0" distR="0">
                        <wp:extent cx="2005665" cy="2062163"/>
                        <wp:effectExtent b="0" l="0" r="0" t="0"/>
                        <wp:docPr descr="ISO 27001: Implementación de la Norma en Gestión de Seguridad de la  Información - Teorema" id="406" name="image17.png"/>
                        <a:graphic>
                          <a:graphicData uri="http://schemas.openxmlformats.org/drawingml/2006/picture">
                            <pic:pic>
                              <pic:nvPicPr>
                                <pic:cNvPr descr="ISO 27001: Implementación de la Norma en Gestión de Seguridad de la  Información - Teorema" id="0" name="image17.png"/>
                                <pic:cNvPicPr preferRelativeResize="0"/>
                              </pic:nvPicPr>
                              <pic:blipFill>
                                <a:blip r:embed="rId67"/>
                                <a:srcRect b="0" l="0" r="0" t="0"/>
                                <a:stretch>
                                  <a:fillRect/>
                                </a:stretch>
                              </pic:blipFill>
                              <pic:spPr>
                                <a:xfrm>
                                  <a:off x="0" y="0"/>
                                  <a:ext cx="2005665" cy="2062163"/>
                                </a:xfrm>
                                <a:prstGeom prst="rect"/>
                                <a:ln/>
                              </pic:spPr>
                            </pic:pic>
                          </a:graphicData>
                        </a:graphic>
                      </wp:inline>
                    </w:drawing>
                  </w:r>
                </w:del>
              </w:sdtContent>
            </w:sdt>
            <w:r w:rsidDel="00000000" w:rsidR="00000000" w:rsidRPr="00000000">
              <w:rPr>
                <w:rtl w:val="0"/>
              </w:rPr>
            </w:r>
          </w:p>
          <w:sdt>
            <w:sdtPr>
              <w:tag w:val="goog_rdk_46"/>
            </w:sdtPr>
            <w:sdtContent>
              <w:p w:rsidR="00000000" w:rsidDel="00000000" w:rsidP="00000000" w:rsidRDefault="00000000" w:rsidRPr="00000000" w14:paraId="00000249">
                <w:pPr>
                  <w:spacing w:before="280" w:lineRule="auto"/>
                  <w:jc w:val="both"/>
                  <w:rPr>
                    <w:del w:author="Hernando Garcia Plata" w:id="8" w:date="2023-02-21T04:49:53Z"/>
                    <w:shd w:fill="f3f3f3" w:val="clear"/>
                  </w:rPr>
                </w:pPr>
                <w:sdt>
                  <w:sdtPr>
                    <w:tag w:val="goog_rdk_45"/>
                  </w:sdtPr>
                  <w:sdtContent>
                    <w:del w:author="Hernando Garcia Plata" w:id="8" w:date="2023-02-21T04:49:53Z">
                      <w:r w:rsidDel="00000000" w:rsidR="00000000" w:rsidRPr="00000000">
                        <w:fldChar w:fldCharType="begin"/>
                      </w:r>
                      <w:r w:rsidDel="00000000" w:rsidR="00000000" w:rsidRPr="00000000">
                        <w:delInstrText xml:space="preserve">HYPERLINK "https://teorema-rd.com/producto/curso-iso-27001-implementacion-de-la-norma-en-gestion-de-seguridad-de-la-informacion"</w:delInstrText>
                      </w:r>
                      <w:r w:rsidDel="00000000" w:rsidR="00000000" w:rsidRPr="00000000">
                        <w:fldChar w:fldCharType="separate"/>
                      </w:r>
                      <w:r w:rsidDel="00000000" w:rsidR="00000000" w:rsidRPr="00000000">
                        <w:rPr>
                          <w:color w:val="0000ff"/>
                          <w:u w:val="single"/>
                          <w:shd w:fill="f3f3f3" w:val="clear"/>
                          <w:rtl w:val="0"/>
                        </w:rPr>
                        <w:delText xml:space="preserve">https://teorema-rd.com/producto/curso-iso-27001-implementacion-de-la-norma-en-gestion-de-seguridad-de-la-informacion</w:delText>
                      </w:r>
                      <w:r w:rsidDel="00000000" w:rsidR="00000000" w:rsidRPr="00000000">
                        <w:fldChar w:fldCharType="end"/>
                      </w:r>
                      <w:r w:rsidDel="00000000" w:rsidR="00000000" w:rsidRPr="00000000">
                        <w:rPr>
                          <w:rtl w:val="0"/>
                        </w:rPr>
                      </w:r>
                    </w:del>
                  </w:sdtContent>
                </w:sdt>
              </w:p>
            </w:sdtContent>
          </w:sdt>
          <w:sdt>
            <w:sdtPr>
              <w:tag w:val="goog_rdk_48"/>
            </w:sdtPr>
            <w:sdtContent>
              <w:p w:rsidR="00000000" w:rsidDel="00000000" w:rsidP="00000000" w:rsidRDefault="00000000" w:rsidRPr="00000000" w14:paraId="0000024A">
                <w:pPr>
                  <w:rPr>
                    <w:del w:author="Hernando Garcia Plata" w:id="8" w:date="2023-02-21T04:49:53Z"/>
                  </w:rPr>
                </w:pPr>
                <w:sdt>
                  <w:sdtPr>
                    <w:tag w:val="goog_rdk_47"/>
                  </w:sdtPr>
                  <w:sdtContent>
                    <w:del w:author="Hernando Garcia Plata" w:id="8" w:date="2023-02-21T04:49:53Z">
                      <w:r w:rsidDel="00000000" w:rsidR="00000000" w:rsidRPr="00000000">
                        <w:rPr>
                          <w:rtl w:val="0"/>
                        </w:rPr>
                        <w:delText xml:space="preserve">Nota. Elaborar imagen </w:delText>
                      </w:r>
                    </w:del>
                  </w:sdtContent>
                </w:sdt>
              </w:p>
            </w:sdtContent>
          </w:sdt>
          <w:p w:rsidR="00000000" w:rsidDel="00000000" w:rsidP="00000000" w:rsidRDefault="00000000" w:rsidRPr="00000000" w14:paraId="0000024B">
            <w:pPr>
              <w:rPr>
                <w:shd w:fill="f3f3f3" w:val="clear"/>
              </w:rPr>
            </w:pPr>
            <w:sdt>
              <w:sdtPr>
                <w:tag w:val="goog_rdk_49"/>
              </w:sdtPr>
              <w:sdtContent>
                <w:del w:author="Hernando Garcia Plata" w:id="8" w:date="2023-02-21T04:49:53Z">
                  <w:r w:rsidDel="00000000" w:rsidR="00000000" w:rsidRPr="00000000">
                    <w:rPr>
                      <w:rtl w:val="0"/>
                    </w:rPr>
                    <w:delText xml:space="preserve">124103_i14</w:delText>
                  </w:r>
                </w:del>
              </w:sdtContent>
            </w:sdt>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D">
            <w:pPr>
              <w:widowControl w:val="0"/>
              <w:jc w:val="both"/>
              <w:rPr>
                <w:color w:val="999999"/>
              </w:rPr>
            </w:pPr>
            <w:r w:rsidDel="00000000" w:rsidR="00000000" w:rsidRPr="00000000">
              <w:rPr>
                <w:rtl w:val="0"/>
              </w:rPr>
              <w:t xml:space="preserve">ISO 27001</w:t>
            </w:r>
            <w:r w:rsidDel="00000000" w:rsidR="00000000" w:rsidRPr="00000000">
              <w:rPr>
                <w:rtl w:val="0"/>
              </w:rPr>
            </w:r>
          </w:p>
          <w:p w:rsidR="00000000" w:rsidDel="00000000" w:rsidP="00000000" w:rsidRDefault="00000000" w:rsidRPr="00000000" w14:paraId="0000024E">
            <w:pPr>
              <w:widowControl w:val="0"/>
              <w:jc w:val="both"/>
              <w:rPr>
                <w:b w:val="0"/>
                <w:color w:val="38761d"/>
              </w:rPr>
            </w:pPr>
            <w:r w:rsidDel="00000000" w:rsidR="00000000" w:rsidRPr="00000000">
              <w:rPr>
                <w:b w:val="0"/>
                <w:color w:val="38761d"/>
                <w:rtl w:val="0"/>
              </w:rPr>
              <w:t xml:space="preserve">Está orientada a la seguridad de la información, por lo cual promueve acciones para preservar la confidencialidad, la integridad y la disponibilidad de la información. De acuerdo con lo anterior, esta norma se convierte en un marco de buenas prácticas para las empresas, pues propende por cuidar la información que hoy en día es uno de los activos de mayor importancia para las organizaciones.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0">
            <w:pPr>
              <w:jc w:val="both"/>
              <w:rPr>
                <w:color w:val="38761d"/>
              </w:rPr>
            </w:pPr>
            <w:r w:rsidDel="00000000" w:rsidR="00000000" w:rsidRPr="00000000">
              <w:rPr>
                <w:color w:val="38761d"/>
                <w:rtl w:val="0"/>
              </w:rPr>
              <w:t xml:space="preserve">Evaluación de riesgos</w:t>
            </w:r>
          </w:p>
          <w:p w:rsidR="00000000" w:rsidDel="00000000" w:rsidP="00000000" w:rsidRDefault="00000000" w:rsidRPr="00000000" w14:paraId="00000251">
            <w:pPr>
              <w:jc w:val="both"/>
              <w:rPr>
                <w:b w:val="0"/>
                <w:color w:val="999999"/>
              </w:rPr>
            </w:pPr>
            <w:r w:rsidDel="00000000" w:rsidR="00000000" w:rsidRPr="00000000">
              <w:rPr>
                <w:b w:val="0"/>
                <w:rtl w:val="0"/>
              </w:rPr>
              <w:t xml:space="preserve">La norma ISO 27001 pone especial énfasis en la evaluación de los riesgos, dado que estos son considerados una amenaza por el impacto negativo reputacional, legal y/o financiero que puede desencadenar para la empresa una pérdida de información; por tanto, la norma detalla de manera especial cómo se pueden mejorar y mitigar los riesgos asociados a la pérdida de información.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3">
            <w:pPr>
              <w:widowControl w:val="0"/>
              <w:jc w:val="both"/>
              <w:rPr/>
            </w:pPr>
            <w:r w:rsidDel="00000000" w:rsidR="00000000" w:rsidRPr="00000000">
              <w:rPr>
                <w:rtl w:val="0"/>
              </w:rPr>
              <w:t xml:space="preserve">Protección de la información</w:t>
            </w:r>
          </w:p>
          <w:p w:rsidR="00000000" w:rsidDel="00000000" w:rsidP="00000000" w:rsidRDefault="00000000" w:rsidRPr="00000000" w14:paraId="00000254">
            <w:pPr>
              <w:widowControl w:val="0"/>
              <w:jc w:val="both"/>
              <w:rPr>
                <w:b w:val="0"/>
                <w:color w:val="38761d"/>
              </w:rPr>
            </w:pPr>
            <w:r w:rsidDel="00000000" w:rsidR="00000000" w:rsidRPr="00000000">
              <w:rPr>
                <w:b w:val="0"/>
                <w:color w:val="ff0000"/>
                <w:rtl w:val="0"/>
              </w:rPr>
              <w:t xml:space="preserve">T</w:t>
            </w:r>
            <w:r w:rsidDel="00000000" w:rsidR="00000000" w:rsidRPr="00000000">
              <w:rPr>
                <w:b w:val="0"/>
                <w:color w:val="38761d"/>
                <w:rtl w:val="0"/>
              </w:rPr>
              <w:t xml:space="preserve">eniendo presentes los diferentes tipos de información que se pueden originar y gestionar en una empresa, y los marcos para la protección de la misma, como la Ley 1581 de 2012 y la norma ISO 27001, se recalca entonces que, es un aspecto fundamental hoy en día para las empresas custodiar la información, y en este sentido, realizar las acciones necesarias para garantizar su protección. </w:t>
            </w:r>
          </w:p>
        </w:tc>
      </w:tr>
    </w:tbl>
    <w:p w:rsidR="00000000" w:rsidDel="00000000" w:rsidP="00000000" w:rsidRDefault="00000000" w:rsidRPr="00000000" w14:paraId="00000256">
      <w:pPr>
        <w:spacing w:before="280" w:line="240" w:lineRule="auto"/>
        <w:jc w:val="both"/>
        <w:rPr>
          <w:b w:val="1"/>
          <w:color w:val="ff0000"/>
        </w:rPr>
      </w:pPr>
      <w:sdt>
        <w:sdtPr>
          <w:tag w:val="goog_rdk_50"/>
        </w:sdtPr>
        <w:sdtContent>
          <w:commentRangeStart w:id="2"/>
        </w:sdtContent>
      </w:sdt>
      <w:r w:rsidDel="00000000" w:rsidR="00000000" w:rsidRPr="00000000">
        <w:rPr>
          <w:b w:val="1"/>
          <w:strike w:val="1"/>
          <w:color w:val="ff0000"/>
          <w:rtl w:val="0"/>
        </w:rPr>
        <w:t xml:space="preserve">1.2</w:t>
      </w:r>
      <w:r w:rsidDel="00000000" w:rsidR="00000000" w:rsidRPr="00000000">
        <w:rPr>
          <w:b w:val="1"/>
          <w:color w:val="ff0000"/>
          <w:rtl w:val="0"/>
        </w:rPr>
        <w:t xml:space="preserve"> Canales de contacto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57">
      <w:pPr>
        <w:shd w:fill="ffffff" w:val="clear"/>
        <w:spacing w:line="240" w:lineRule="auto"/>
        <w:jc w:val="both"/>
        <w:rPr>
          <w:b w:val="1"/>
        </w:rPr>
      </w:pPr>
      <w:r w:rsidDel="00000000" w:rsidR="00000000" w:rsidRPr="00000000">
        <w:rPr>
          <w:rtl w:val="0"/>
        </w:rPr>
      </w:r>
    </w:p>
    <w:p w:rsidR="00000000" w:rsidDel="00000000" w:rsidP="00000000" w:rsidRDefault="00000000" w:rsidRPr="00000000" w14:paraId="00000258">
      <w:pPr>
        <w:ind w:left="426" w:firstLine="0"/>
        <w:jc w:val="both"/>
        <w:rPr>
          <w:b w:val="1"/>
          <w:color w:val="7f7f7f"/>
        </w:rPr>
      </w:pPr>
      <w:r w:rsidDel="00000000" w:rsidR="00000000" w:rsidRPr="00000000">
        <w:rPr>
          <w:rtl w:val="0"/>
        </w:rPr>
      </w:r>
    </w:p>
    <w:tbl>
      <w:tblPr>
        <w:tblStyle w:val="Table1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9">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5A">
            <w:pPr>
              <w:spacing w:before="280" w:lineRule="auto"/>
              <w:jc w:val="both"/>
              <w:rPr>
                <w:b w:val="0"/>
              </w:rPr>
            </w:pPr>
            <w:r w:rsidDel="00000000" w:rsidR="00000000" w:rsidRPr="00000000">
              <w:rPr>
                <w:b w:val="0"/>
                <w:rtl w:val="0"/>
              </w:rPr>
              <w:t xml:space="preserve">Los canales de contacto son los medios que puede utilizar un cliente para realizar contactos con una empresa, actualmente son presenciales, telefónicos y digitales. En la siguiente tabla se evidencian las ventajas y desventajas más relevantes de cada uno de estos canales de contacto:</w:t>
            </w:r>
          </w:p>
          <w:p w:rsidR="00000000" w:rsidDel="00000000" w:rsidP="00000000" w:rsidRDefault="00000000" w:rsidRPr="00000000" w14:paraId="0000025B">
            <w:pPr>
              <w:rPr>
                <w:b w:val="0"/>
              </w:rPr>
            </w:pPr>
            <w:r w:rsidDel="00000000" w:rsidR="00000000" w:rsidRPr="00000000">
              <w:rPr>
                <w:rtl w:val="0"/>
              </w:rPr>
            </w:r>
          </w:p>
          <w:p w:rsidR="00000000" w:rsidDel="00000000" w:rsidP="00000000" w:rsidRDefault="00000000" w:rsidRPr="00000000" w14:paraId="0000025C">
            <w:pPr>
              <w:rPr>
                <w:b w:val="0"/>
              </w:rPr>
            </w:pPr>
            <w:r w:rsidDel="00000000" w:rsidR="00000000" w:rsidRPr="00000000">
              <w:rPr>
                <w:b w:val="0"/>
                <w:rtl w:val="0"/>
              </w:rPr>
              <w:t xml:space="preserve">Tabla 2</w:t>
            </w:r>
          </w:p>
          <w:p w:rsidR="00000000" w:rsidDel="00000000" w:rsidP="00000000" w:rsidRDefault="00000000" w:rsidRPr="00000000" w14:paraId="0000025D">
            <w:pPr>
              <w:rPr>
                <w:b w:val="0"/>
                <w:i w:val="1"/>
              </w:rPr>
            </w:pPr>
            <w:r w:rsidDel="00000000" w:rsidR="00000000" w:rsidRPr="00000000">
              <w:rPr>
                <w:b w:val="0"/>
                <w:i w:val="1"/>
                <w:rtl w:val="0"/>
              </w:rPr>
              <w:t xml:space="preserve">Ventajas y desventajas de las ventas según el canal de contacto</w:t>
            </w:r>
          </w:p>
          <w:p w:rsidR="00000000" w:rsidDel="00000000" w:rsidP="00000000" w:rsidRDefault="00000000" w:rsidRPr="00000000" w14:paraId="0000025E">
            <w:pPr>
              <w:rPr>
                <w:i w:val="1"/>
              </w:rPr>
            </w:pPr>
            <w:r w:rsidDel="00000000" w:rsidR="00000000" w:rsidRPr="00000000">
              <w:rPr>
                <w:rtl w:val="0"/>
              </w:rPr>
            </w:r>
          </w:p>
          <w:tbl>
            <w:tblPr>
              <w:tblStyle w:val="Table17"/>
              <w:tblW w:w="13889.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25"/>
              <w:gridCol w:w="4678"/>
              <w:gridCol w:w="6486"/>
              <w:tblGridChange w:id="0">
                <w:tblGrid>
                  <w:gridCol w:w="2725"/>
                  <w:gridCol w:w="4678"/>
                  <w:gridCol w:w="6486"/>
                </w:tblGrid>
              </w:tblGridChange>
            </w:tblGrid>
            <w:tr>
              <w:trPr>
                <w:cantSplit w:val="0"/>
                <w:trHeight w:val="35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5F">
                  <w:pPr>
                    <w:widowControl w:val="0"/>
                    <w:jc w:val="center"/>
                    <w:rPr/>
                  </w:pPr>
                  <w:r w:rsidDel="00000000" w:rsidR="00000000" w:rsidRPr="00000000">
                    <w:rPr>
                      <w:rtl w:val="0"/>
                    </w:rPr>
                    <w:t xml:space="preserve">Canal de contacto</w:t>
                  </w:r>
                </w:p>
              </w:tc>
              <w:tc>
                <w:tcPr>
                  <w:shd w:fill="d9d9d9" w:val="clear"/>
                  <w:tcMar>
                    <w:top w:w="100.0" w:type="dxa"/>
                    <w:left w:w="100.0" w:type="dxa"/>
                    <w:bottom w:w="100.0" w:type="dxa"/>
                    <w:right w:w="100.0" w:type="dxa"/>
                  </w:tcMar>
                </w:tcPr>
                <w:p w:rsidR="00000000" w:rsidDel="00000000" w:rsidP="00000000" w:rsidRDefault="00000000" w:rsidRPr="00000000" w14:paraId="00000260">
                  <w:pPr>
                    <w:widowControl w:val="0"/>
                    <w:jc w:val="center"/>
                    <w:rPr/>
                  </w:pPr>
                  <w:r w:rsidDel="00000000" w:rsidR="00000000" w:rsidRPr="00000000">
                    <w:rPr>
                      <w:rtl w:val="0"/>
                    </w:rPr>
                    <w:t xml:space="preserve">Ventaja</w:t>
                  </w:r>
                </w:p>
              </w:tc>
              <w:tc>
                <w:tcPr>
                  <w:shd w:fill="d9d9d9" w:val="clear"/>
                </w:tcPr>
                <w:p w:rsidR="00000000" w:rsidDel="00000000" w:rsidP="00000000" w:rsidRDefault="00000000" w:rsidRPr="00000000" w14:paraId="00000261">
                  <w:pPr>
                    <w:widowControl w:val="0"/>
                    <w:jc w:val="center"/>
                    <w:rPr/>
                  </w:pPr>
                  <w:r w:rsidDel="00000000" w:rsidR="00000000" w:rsidRPr="00000000">
                    <w:rPr>
                      <w:rtl w:val="0"/>
                    </w:rPr>
                    <w:t xml:space="preserve">Desventaja</w:t>
                  </w:r>
                </w:p>
              </w:tc>
            </w:tr>
            <w:tr>
              <w:trPr>
                <w:cantSplit w:val="0"/>
                <w:trHeight w:val="1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rPr>
                      <w:b w:val="0"/>
                      <w:color w:val="202124"/>
                      <w:highlight w:val="white"/>
                    </w:rPr>
                  </w:pPr>
                  <w:r w:rsidDel="00000000" w:rsidR="00000000" w:rsidRPr="00000000">
                    <w:rPr>
                      <w:b w:val="0"/>
                      <w:color w:val="202124"/>
                      <w:highlight w:val="white"/>
                      <w:rtl w:val="0"/>
                    </w:rPr>
                    <w:t xml:space="preserve">Canal presencial</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rPr>
                      <w:b w:val="0"/>
                      <w:color w:val="202124"/>
                      <w:highlight w:val="white"/>
                    </w:rPr>
                  </w:pPr>
                  <w:r w:rsidDel="00000000" w:rsidR="00000000" w:rsidRPr="00000000">
                    <w:rPr>
                      <w:b w:val="0"/>
                      <w:color w:val="202124"/>
                      <w:highlight w:val="white"/>
                      <w:rtl w:val="0"/>
                    </w:rPr>
                    <w:t xml:space="preserve">Generar mayor cercanía con el cliente</w:t>
                  </w:r>
                </w:p>
              </w:tc>
              <w:tc>
                <w:tcPr/>
                <w:p w:rsidR="00000000" w:rsidDel="00000000" w:rsidP="00000000" w:rsidRDefault="00000000" w:rsidRPr="00000000" w14:paraId="00000264">
                  <w:pPr>
                    <w:widowControl w:val="0"/>
                    <w:rPr>
                      <w:b w:val="0"/>
                      <w:color w:val="202124"/>
                      <w:highlight w:val="white"/>
                    </w:rPr>
                  </w:pPr>
                  <w:r w:rsidDel="00000000" w:rsidR="00000000" w:rsidRPr="00000000">
                    <w:rPr>
                      <w:b w:val="0"/>
                      <w:color w:val="202124"/>
                      <w:highlight w:val="white"/>
                      <w:rtl w:val="0"/>
                    </w:rPr>
                    <w:t xml:space="preserve">Mayores costos para la empresa</w:t>
                  </w:r>
                </w:p>
              </w:tc>
            </w:tr>
            <w:tr>
              <w:trPr>
                <w:cantSplit w:val="0"/>
                <w:trHeight w:val="25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b w:val="0"/>
                      <w:color w:val="202124"/>
                      <w:highlight w:val="white"/>
                    </w:rPr>
                  </w:pPr>
                  <w:r w:rsidDel="00000000" w:rsidR="00000000" w:rsidRPr="00000000">
                    <w:rPr>
                      <w:b w:val="0"/>
                      <w:color w:val="202124"/>
                      <w:highlight w:val="white"/>
                      <w:rtl w:val="0"/>
                    </w:rPr>
                    <w:t xml:space="preserve">Canal telefónico</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rPr>
                      <w:b w:val="0"/>
                      <w:color w:val="202124"/>
                      <w:highlight w:val="white"/>
                    </w:rPr>
                  </w:pPr>
                  <w:r w:rsidDel="00000000" w:rsidR="00000000" w:rsidRPr="00000000">
                    <w:rPr>
                      <w:b w:val="0"/>
                      <w:color w:val="202124"/>
                      <w:highlight w:val="white"/>
                      <w:rtl w:val="0"/>
                    </w:rPr>
                    <w:t xml:space="preserve">Efectividad para gestionar temas específicos</w:t>
                  </w:r>
                </w:p>
              </w:tc>
              <w:tc>
                <w:tcPr/>
                <w:p w:rsidR="00000000" w:rsidDel="00000000" w:rsidP="00000000" w:rsidRDefault="00000000" w:rsidRPr="00000000" w14:paraId="00000267">
                  <w:pPr>
                    <w:widowControl w:val="0"/>
                    <w:jc w:val="both"/>
                    <w:rPr>
                      <w:b w:val="0"/>
                      <w:color w:val="202124"/>
                      <w:highlight w:val="white"/>
                    </w:rPr>
                  </w:pPr>
                  <w:r w:rsidDel="00000000" w:rsidR="00000000" w:rsidRPr="00000000">
                    <w:rPr>
                      <w:b w:val="0"/>
                      <w:color w:val="202124"/>
                      <w:highlight w:val="white"/>
                      <w:rtl w:val="0"/>
                    </w:rPr>
                    <w:t xml:space="preserve">En ocasiones, generan desconfianza entre los clientes</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rPr>
                      <w:b w:val="0"/>
                      <w:color w:val="202124"/>
                      <w:highlight w:val="white"/>
                    </w:rPr>
                  </w:pPr>
                  <w:r w:rsidDel="00000000" w:rsidR="00000000" w:rsidRPr="00000000">
                    <w:rPr>
                      <w:b w:val="0"/>
                      <w:color w:val="202124"/>
                      <w:highlight w:val="white"/>
                      <w:rtl w:val="0"/>
                    </w:rPr>
                    <w:t xml:space="preserve">Canal digital</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rPr>
                      <w:b w:val="0"/>
                      <w:color w:val="202124"/>
                      <w:highlight w:val="white"/>
                    </w:rPr>
                  </w:pPr>
                  <w:r w:rsidDel="00000000" w:rsidR="00000000" w:rsidRPr="00000000">
                    <w:rPr>
                      <w:b w:val="0"/>
                      <w:color w:val="202124"/>
                      <w:highlight w:val="white"/>
                      <w:rtl w:val="0"/>
                    </w:rPr>
                    <w:t xml:space="preserve">Menores costos frente a las ventas presenciales y telefónicas</w:t>
                  </w:r>
                </w:p>
              </w:tc>
              <w:tc>
                <w:tcPr/>
                <w:p w:rsidR="00000000" w:rsidDel="00000000" w:rsidP="00000000" w:rsidRDefault="00000000" w:rsidRPr="00000000" w14:paraId="0000026A">
                  <w:pPr>
                    <w:widowControl w:val="0"/>
                    <w:rPr>
                      <w:b w:val="0"/>
                      <w:color w:val="202124"/>
                      <w:highlight w:val="white"/>
                    </w:rPr>
                  </w:pPr>
                  <w:r w:rsidDel="00000000" w:rsidR="00000000" w:rsidRPr="00000000">
                    <w:rPr>
                      <w:b w:val="0"/>
                      <w:color w:val="202124"/>
                      <w:highlight w:val="white"/>
                      <w:rtl w:val="0"/>
                    </w:rPr>
                    <w:t xml:space="preserve">No aplican para todo tipo de clientes dada la brecha digital (clientes que no tienen el conocimiento o la confianza para utilizar canales digitales).</w:t>
                  </w:r>
                </w:p>
              </w:tc>
            </w:tr>
          </w:tbl>
          <w:p w:rsidR="00000000" w:rsidDel="00000000" w:rsidP="00000000" w:rsidRDefault="00000000" w:rsidRPr="00000000" w14:paraId="0000026B">
            <w:pPr>
              <w:rPr>
                <w:i w:val="1"/>
              </w:rPr>
            </w:pPr>
            <w:r w:rsidDel="00000000" w:rsidR="00000000" w:rsidRPr="00000000">
              <w:rPr>
                <w:rtl w:val="0"/>
              </w:rPr>
            </w:r>
          </w:p>
        </w:tc>
      </w:tr>
    </w:tbl>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tbl>
      <w:tblPr>
        <w:tblStyle w:val="Table18"/>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6720"/>
        <w:gridCol w:w="5015"/>
        <w:tblGridChange w:id="0">
          <w:tblGrid>
            <w:gridCol w:w="1680"/>
            <w:gridCol w:w="6720"/>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E">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F">
            <w:pPr>
              <w:keepNext w:val="1"/>
              <w:keepLines w:val="1"/>
              <w:widowControl w:val="0"/>
              <w:spacing w:after="60" w:lineRule="auto"/>
              <w:jc w:val="center"/>
              <w:rPr/>
            </w:pPr>
            <w:r w:rsidDel="00000000" w:rsidR="00000000" w:rsidRPr="00000000">
              <w:rPr>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2">
            <w:pPr>
              <w:rPr/>
            </w:pPr>
            <w:r w:rsidDel="00000000" w:rsidR="00000000" w:rsidRPr="00000000">
              <w:rPr>
                <w:rtl w:val="0"/>
              </w:rPr>
              <w:t xml:space="preserve">A continuación, se presentan detalladamente los diversos canales de contacto y sus características más relevantes.</w:t>
            </w:r>
          </w:p>
          <w:p w:rsidR="00000000" w:rsidDel="00000000" w:rsidP="00000000" w:rsidRDefault="00000000" w:rsidRPr="00000000" w14:paraId="00000273">
            <w:pP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rPr/>
            </w:pPr>
            <w:r w:rsidDel="00000000" w:rsidR="00000000" w:rsidRPr="00000000">
              <w:rPr>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276">
            <w:pPr>
              <w:shd w:fill="ffffff" w:val="clear"/>
              <w:jc w:val="both"/>
              <w:rPr>
                <w:b w:val="0"/>
                <w:color w:val="38761d"/>
              </w:rPr>
            </w:pPr>
            <w:r w:rsidDel="00000000" w:rsidR="00000000" w:rsidRPr="00000000">
              <w:rPr>
                <w:rtl w:val="0"/>
              </w:rPr>
              <w:t xml:space="preserve">Canales presenciales: </w:t>
            </w:r>
            <w:r w:rsidDel="00000000" w:rsidR="00000000" w:rsidRPr="00000000">
              <w:rPr>
                <w:b w:val="0"/>
                <w:color w:val="38761d"/>
                <w:rtl w:val="0"/>
              </w:rPr>
              <w:t xml:space="preserve">también llamados canales ‘cara a cara’, son aquellos en los cuales interactúan dos o más personas a través de contacto directo. Son importantes porque generan cercanía con los clientes, por tanto, la efectividad de este canal depende de la comunicación empática y asertiva.</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pPr>
            <w:r w:rsidDel="00000000" w:rsidR="00000000" w:rsidRPr="00000000">
              <w:rPr>
                <w:rtl w:val="0"/>
              </w:rPr>
              <w:t xml:space="preserve">Canales presenciales</w:t>
            </w:r>
          </w:p>
          <w:p w:rsidR="00000000" w:rsidDel="00000000" w:rsidP="00000000" w:rsidRDefault="00000000" w:rsidRPr="00000000" w14:paraId="00000278">
            <w:pPr>
              <w:widowControl w:val="0"/>
              <w:jc w:val="center"/>
              <w:rPr/>
            </w:pPr>
            <w:r w:rsidDel="00000000" w:rsidR="00000000" w:rsidRPr="00000000">
              <w:rPr/>
              <w:drawing>
                <wp:inline distB="114300" distT="114300" distL="114300" distR="114300">
                  <wp:extent cx="2210753" cy="1471532"/>
                  <wp:effectExtent b="0" l="0" r="0" t="0"/>
                  <wp:docPr id="407"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2210753" cy="1471532"/>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rPr/>
            </w:pPr>
            <w:hyperlink r:id="rId69">
              <w:r w:rsidDel="00000000" w:rsidR="00000000" w:rsidRPr="00000000">
                <w:rPr>
                  <w:color w:val="1155cc"/>
                  <w:u w:val="single"/>
                  <w:rtl w:val="0"/>
                </w:rPr>
                <w:t xml:space="preserve">https://img.freepik.com/vector-gratis/plantilla-presentacion-negocios-diseno-plano-dibujado-mano_23-2149248197.jpg?w=740&amp;t=st=1666538754~exp=1666539354~hmac=153a52e7dc48d3b55f153234e1684ed15994178340a3fa57f5d704545209f835</w:t>
              </w:r>
            </w:hyperlink>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Nota. Elaborar imagen </w:t>
            </w:r>
          </w:p>
          <w:p w:rsidR="00000000" w:rsidDel="00000000" w:rsidP="00000000" w:rsidRDefault="00000000" w:rsidRPr="00000000" w14:paraId="0000027C">
            <w:pPr>
              <w:rPr/>
            </w:pPr>
            <w:r w:rsidDel="00000000" w:rsidR="00000000" w:rsidRPr="00000000">
              <w:rPr>
                <w:rtl w:val="0"/>
              </w:rPr>
              <w:t xml:space="preserve">124103_i15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rPr/>
            </w:pPr>
            <w:r w:rsidDel="00000000" w:rsidR="00000000" w:rsidRPr="00000000">
              <w:rPr>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rPr>
                <w:b w:val="0"/>
              </w:rPr>
            </w:pPr>
            <w:r w:rsidDel="00000000" w:rsidR="00000000" w:rsidRPr="00000000">
              <w:rPr>
                <w:rtl w:val="0"/>
              </w:rPr>
              <w:t xml:space="preserve">Canales telefónicos: </w:t>
            </w:r>
            <w:r w:rsidDel="00000000" w:rsidR="00000000" w:rsidRPr="00000000">
              <w:rPr>
                <w:b w:val="0"/>
                <w:rtl w:val="0"/>
              </w:rPr>
              <w:t xml:space="preserve">son relevantes para generar interacciones enfocadas en gestionar trámites y solicitudes; posibilitan la atención proactiva (la empresa contacta al cliente) o reactiva (el cliente llama a la empresa).</w:t>
            </w:r>
          </w:p>
          <w:p w:rsidR="00000000" w:rsidDel="00000000" w:rsidP="00000000" w:rsidRDefault="00000000" w:rsidRPr="00000000" w14:paraId="0000027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rPr>
                <w:color w:val="666666"/>
              </w:rPr>
            </w:pPr>
            <w:r w:rsidDel="00000000" w:rsidR="00000000" w:rsidRPr="00000000">
              <w:rPr>
                <w:rtl w:val="0"/>
              </w:rPr>
              <w:t xml:space="preserve">Canales telefónicos</w:t>
            </w:r>
            <w:r w:rsidDel="00000000" w:rsidR="00000000" w:rsidRPr="00000000">
              <w:rPr>
                <w:rtl w:val="0"/>
              </w:rPr>
            </w:r>
          </w:p>
          <w:p w:rsidR="00000000" w:rsidDel="00000000" w:rsidP="00000000" w:rsidRDefault="00000000" w:rsidRPr="00000000" w14:paraId="00000281">
            <w:pPr>
              <w:widowControl w:val="0"/>
              <w:rPr>
                <w:color w:val="666666"/>
              </w:rPr>
            </w:pPr>
            <w:r w:rsidDel="00000000" w:rsidR="00000000" w:rsidRPr="00000000">
              <w:rPr>
                <w:rtl w:val="0"/>
              </w:rPr>
            </w:r>
          </w:p>
          <w:p w:rsidR="00000000" w:rsidDel="00000000" w:rsidP="00000000" w:rsidRDefault="00000000" w:rsidRPr="00000000" w14:paraId="00000282">
            <w:pPr>
              <w:widowControl w:val="0"/>
              <w:jc w:val="center"/>
              <w:rPr/>
            </w:pPr>
            <w:r w:rsidDel="00000000" w:rsidR="00000000" w:rsidRPr="00000000">
              <w:rPr/>
              <w:drawing>
                <wp:inline distB="114300" distT="114300" distL="114300" distR="114300">
                  <wp:extent cx="2144078" cy="1360149"/>
                  <wp:effectExtent b="0" l="0" r="0" t="0"/>
                  <wp:docPr id="408"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2144078" cy="1360149"/>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widowControl w:val="0"/>
              <w:rPr>
                <w:color w:val="666666"/>
              </w:rPr>
            </w:pPr>
            <w:r w:rsidDel="00000000" w:rsidR="00000000" w:rsidRPr="00000000">
              <w:rPr>
                <w:rtl w:val="0"/>
              </w:rPr>
              <w:t xml:space="preserve"> </w:t>
            </w:r>
            <w:hyperlink r:id="rId71">
              <w:r w:rsidDel="00000000" w:rsidR="00000000" w:rsidRPr="00000000">
                <w:rPr>
                  <w:color w:val="1155cc"/>
                  <w:u w:val="single"/>
                  <w:rtl w:val="0"/>
                </w:rPr>
                <w:t xml:space="preserve">https://img.freepik.com/vector-gratis/vog-equipo-telefono-disparando-fondo-plano-emoticonos-aislados-burbujas-selfie-palos-tripodes-telefonos-inteligentes-personas-vector-ilustracion_1284-71007.jpg?w=740&amp;t=st=1666538833~exp=1666539433~hmac=6dab9ea21dfc4eeb7c57affb4b51a33f27f724cdb414b940201214e0994f6163</w:t>
              </w:r>
            </w:hyperlink>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Nota. Elaborar imagen</w:t>
            </w:r>
          </w:p>
          <w:p w:rsidR="00000000" w:rsidDel="00000000" w:rsidP="00000000" w:rsidRDefault="00000000" w:rsidRPr="00000000" w14:paraId="00000286">
            <w:pPr>
              <w:rPr>
                <w:color w:val="666666"/>
              </w:rPr>
            </w:pPr>
            <w:r w:rsidDel="00000000" w:rsidR="00000000" w:rsidRPr="00000000">
              <w:rPr>
                <w:rtl w:val="0"/>
              </w:rPr>
              <w:t xml:space="preserve">124103_i16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rPr/>
            </w:pPr>
            <w:r w:rsidDel="00000000" w:rsidR="00000000" w:rsidRPr="00000000">
              <w:rPr>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288">
            <w:pPr>
              <w:shd w:fill="ffffff" w:val="clear"/>
              <w:jc w:val="both"/>
              <w:rPr>
                <w:b w:val="0"/>
              </w:rPr>
            </w:pPr>
            <w:r w:rsidDel="00000000" w:rsidR="00000000" w:rsidRPr="00000000">
              <w:rPr>
                <w:rtl w:val="0"/>
              </w:rPr>
              <w:t xml:space="preserve">Canales digitales: </w:t>
            </w:r>
            <w:r w:rsidDel="00000000" w:rsidR="00000000" w:rsidRPr="00000000">
              <w:rPr>
                <w:b w:val="0"/>
                <w:rtl w:val="0"/>
              </w:rPr>
              <w:t xml:space="preserve">son los canales que están soportados por la tecnología; se caracterizan por ser bidireccionales, es decir, que el emisor envía la información, y haciendo uso del mismo canal, el receptor le responde. Los más utilizados son las redes sociales, aplicaciones para mensajería instantánea, </w:t>
            </w:r>
            <w:r w:rsidDel="00000000" w:rsidR="00000000" w:rsidRPr="00000000">
              <w:rPr>
                <w:b w:val="0"/>
                <w:i w:val="1"/>
                <w:rtl w:val="0"/>
              </w:rPr>
              <w:t xml:space="preserve">chatbots</w:t>
            </w:r>
            <w:r w:rsidDel="00000000" w:rsidR="00000000" w:rsidRPr="00000000">
              <w:rPr>
                <w:b w:val="0"/>
                <w:rtl w:val="0"/>
              </w:rPr>
              <w:t xml:space="preserve"> y el correo electrónico.</w:t>
            </w:r>
          </w:p>
        </w:tc>
        <w:tc>
          <w:tcPr>
            <w:shd w:fill="auto" w:val="clear"/>
            <w:tcMar>
              <w:top w:w="100.0" w:type="dxa"/>
              <w:left w:w="100.0" w:type="dxa"/>
              <w:bottom w:w="100.0" w:type="dxa"/>
              <w:right w:w="100.0" w:type="dxa"/>
            </w:tcMar>
          </w:tcPr>
          <w:p w:rsidR="00000000" w:rsidDel="00000000" w:rsidP="00000000" w:rsidRDefault="00000000" w:rsidRPr="00000000" w14:paraId="00000289">
            <w:pPr>
              <w:shd w:fill="ffffff" w:val="clear"/>
              <w:jc w:val="both"/>
              <w:rPr>
                <w:color w:val="999999"/>
              </w:rPr>
            </w:pPr>
            <w:r w:rsidDel="00000000" w:rsidR="00000000" w:rsidRPr="00000000">
              <w:rPr>
                <w:rtl w:val="0"/>
              </w:rPr>
              <w:t xml:space="preserve">Canales digitales</w:t>
            </w:r>
            <w:r w:rsidDel="00000000" w:rsidR="00000000" w:rsidRPr="00000000">
              <w:rPr>
                <w:rtl w:val="0"/>
              </w:rPr>
            </w:r>
          </w:p>
          <w:p w:rsidR="00000000" w:rsidDel="00000000" w:rsidP="00000000" w:rsidRDefault="00000000" w:rsidRPr="00000000" w14:paraId="0000028A">
            <w:pPr>
              <w:widowControl w:val="0"/>
              <w:rPr>
                <w:color w:val="666666"/>
              </w:rPr>
            </w:pPr>
            <w:r w:rsidDel="00000000" w:rsidR="00000000" w:rsidRPr="00000000">
              <w:rPr>
                <w:color w:val="666666"/>
              </w:rPr>
              <w:drawing>
                <wp:inline distB="114300" distT="114300" distL="114300" distR="114300">
                  <wp:extent cx="2563178" cy="1537907"/>
                  <wp:effectExtent b="0" l="0" r="0" t="0"/>
                  <wp:docPr id="381"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2563178" cy="1537907"/>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widowControl w:val="0"/>
              <w:rPr/>
            </w:pPr>
            <w:r w:rsidDel="00000000" w:rsidR="00000000" w:rsidRPr="00000000">
              <w:rPr>
                <w:rtl w:val="0"/>
              </w:rPr>
            </w:r>
          </w:p>
          <w:p w:rsidR="00000000" w:rsidDel="00000000" w:rsidP="00000000" w:rsidRDefault="00000000" w:rsidRPr="00000000" w14:paraId="0000028C">
            <w:pPr>
              <w:widowControl w:val="0"/>
              <w:rPr>
                <w:color w:val="666666"/>
              </w:rPr>
            </w:pPr>
            <w:hyperlink r:id="rId73">
              <w:r w:rsidDel="00000000" w:rsidR="00000000" w:rsidRPr="00000000">
                <w:rPr>
                  <w:color w:val="1155cc"/>
                  <w:u w:val="single"/>
                  <w:rtl w:val="0"/>
                </w:rPr>
                <w:t xml:space="preserve">https://img.freepik.com/vector-gratis/ilustracion-concepto-redes-sociales_53876-17828.jpg?w=740&amp;t=st=1666540151~exp=1666540751~hmac=6ed93db6fe501f33ddae762e0514ee029b397513c12523949048fc30b6ad00f1</w:t>
              </w:r>
            </w:hyperlink>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Nota. Elaborar imagen </w:t>
            </w:r>
          </w:p>
          <w:p w:rsidR="00000000" w:rsidDel="00000000" w:rsidP="00000000" w:rsidRDefault="00000000" w:rsidRPr="00000000" w14:paraId="0000028F">
            <w:pPr>
              <w:rPr>
                <w:color w:val="666666"/>
              </w:rPr>
            </w:pPr>
            <w:r w:rsidDel="00000000" w:rsidR="00000000" w:rsidRPr="00000000">
              <w:rPr>
                <w:rtl w:val="0"/>
              </w:rPr>
              <w:t xml:space="preserve">124103_i17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widowControl w:val="0"/>
              <w:rPr/>
            </w:pPr>
            <w:r w:rsidDel="00000000" w:rsidR="00000000" w:rsidRPr="00000000">
              <w:rPr>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291">
            <w:pPr>
              <w:shd w:fill="ffffff" w:val="clear"/>
              <w:jc w:val="both"/>
              <w:rPr>
                <w:b w:val="0"/>
              </w:rPr>
            </w:pPr>
            <w:r w:rsidDel="00000000" w:rsidR="00000000" w:rsidRPr="00000000">
              <w:rPr>
                <w:color w:val="ff0000"/>
                <w:rtl w:val="0"/>
              </w:rPr>
              <w:t xml:space="preserve">Redes sociales:</w:t>
            </w:r>
            <w:r w:rsidDel="00000000" w:rsidR="00000000" w:rsidRPr="00000000">
              <w:rPr>
                <w:b w:val="0"/>
                <w:rtl w:val="0"/>
              </w:rPr>
              <w:t xml:space="preserve"> en los últimos años este canal ha ido en ascenso, las marcas y empresas las utilizan para generar todo tipo de interacciones con sus clientes actuales y potenciales. Las redes sociales más utilizadas por las empresas en Colombia son Twitter, Facebook, LinkedIn y YouTube.</w:t>
            </w:r>
          </w:p>
        </w:tc>
        <w:tc>
          <w:tcPr>
            <w:shd w:fill="auto" w:val="clear"/>
            <w:tcMar>
              <w:top w:w="100.0" w:type="dxa"/>
              <w:left w:w="100.0" w:type="dxa"/>
              <w:bottom w:w="100.0" w:type="dxa"/>
              <w:right w:w="100.0" w:type="dxa"/>
            </w:tcMar>
          </w:tcPr>
          <w:p w:rsidR="00000000" w:rsidDel="00000000" w:rsidP="00000000" w:rsidRDefault="00000000" w:rsidRPr="00000000" w14:paraId="00000292">
            <w:pPr>
              <w:shd w:fill="ffffff" w:val="clear"/>
              <w:jc w:val="both"/>
              <w:rPr>
                <w:color w:val="666666"/>
              </w:rPr>
            </w:pPr>
            <w:r w:rsidDel="00000000" w:rsidR="00000000" w:rsidRPr="00000000">
              <w:rPr>
                <w:rtl w:val="0"/>
              </w:rPr>
              <w:t xml:space="preserve">Las redes sociales</w:t>
            </w:r>
            <w:r w:rsidDel="00000000" w:rsidR="00000000" w:rsidRPr="00000000">
              <w:rPr>
                <w:rtl w:val="0"/>
              </w:rPr>
            </w:r>
          </w:p>
          <w:p w:rsidR="00000000" w:rsidDel="00000000" w:rsidP="00000000" w:rsidRDefault="00000000" w:rsidRPr="00000000" w14:paraId="00000293">
            <w:pPr>
              <w:widowControl w:val="0"/>
              <w:rPr/>
            </w:pPr>
            <w:r w:rsidDel="00000000" w:rsidR="00000000" w:rsidRPr="00000000">
              <w:rPr/>
              <w:drawing>
                <wp:inline distB="114300" distT="114300" distL="114300" distR="114300">
                  <wp:extent cx="3048000" cy="1524000"/>
                  <wp:effectExtent b="0" l="0" r="0" t="0"/>
                  <wp:docPr id="382"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3048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widowControl w:val="0"/>
              <w:rPr>
                <w:color w:val="666666"/>
              </w:rPr>
            </w:pPr>
            <w:hyperlink r:id="rId75">
              <w:r w:rsidDel="00000000" w:rsidR="00000000" w:rsidRPr="00000000">
                <w:rPr>
                  <w:color w:val="1155cc"/>
                  <w:u w:val="single"/>
                  <w:rtl w:val="0"/>
                </w:rPr>
                <w:t xml:space="preserve">https://img.freepik.com/vector-gratis/coleccion-logotipos-redes-sociales_69286-192.jpg?w=900&amp;t=st=1666540204~exp=1666540804~hmac=bb385679169dd765d5aa372f61876e0b895451739709a13f5be982bad27f2f5e</w:t>
              </w:r>
            </w:hyperlink>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Nota. Elaborar imagen </w:t>
            </w:r>
          </w:p>
          <w:p w:rsidR="00000000" w:rsidDel="00000000" w:rsidP="00000000" w:rsidRDefault="00000000" w:rsidRPr="00000000" w14:paraId="00000297">
            <w:pPr>
              <w:rPr>
                <w:color w:val="666666"/>
              </w:rPr>
            </w:pPr>
            <w:r w:rsidDel="00000000" w:rsidR="00000000" w:rsidRPr="00000000">
              <w:rPr>
                <w:rtl w:val="0"/>
              </w:rPr>
              <w:t xml:space="preserve">124103_i18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rPr/>
            </w:pPr>
            <w:r w:rsidDel="00000000" w:rsidR="00000000" w:rsidRPr="00000000">
              <w:rPr>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299">
            <w:pPr>
              <w:shd w:fill="ffffff" w:val="clear"/>
              <w:spacing w:before="75" w:lineRule="auto"/>
              <w:jc w:val="both"/>
              <w:rPr>
                <w:b w:val="0"/>
                <w:color w:val="999999"/>
              </w:rPr>
            </w:pPr>
            <w:r w:rsidDel="00000000" w:rsidR="00000000" w:rsidRPr="00000000">
              <w:rPr>
                <w:rtl w:val="0"/>
              </w:rPr>
              <w:t xml:space="preserve">Aplicaciones para mensajería instantánea:</w:t>
            </w:r>
            <w:r w:rsidDel="00000000" w:rsidR="00000000" w:rsidRPr="00000000">
              <w:rPr>
                <w:b w:val="0"/>
                <w:rtl w:val="0"/>
              </w:rPr>
              <w:t xml:space="preserve"> denominadas también </w:t>
            </w:r>
            <w:r w:rsidDel="00000000" w:rsidR="00000000" w:rsidRPr="00000000">
              <w:rPr>
                <w:b w:val="0"/>
                <w:i w:val="1"/>
                <w:rtl w:val="0"/>
              </w:rPr>
              <w:t xml:space="preserve">apps</w:t>
            </w:r>
            <w:r w:rsidDel="00000000" w:rsidR="00000000" w:rsidRPr="00000000">
              <w:rPr>
                <w:b w:val="0"/>
                <w:rtl w:val="0"/>
              </w:rPr>
              <w:t xml:space="preserve"> de chat o </w:t>
            </w:r>
            <w:r w:rsidDel="00000000" w:rsidR="00000000" w:rsidRPr="00000000">
              <w:rPr>
                <w:b w:val="0"/>
                <w:i w:val="1"/>
                <w:rtl w:val="0"/>
              </w:rPr>
              <w:t xml:space="preserve">apps</w:t>
            </w:r>
            <w:r w:rsidDel="00000000" w:rsidR="00000000" w:rsidRPr="00000000">
              <w:rPr>
                <w:b w:val="0"/>
                <w:rtl w:val="0"/>
              </w:rPr>
              <w:t xml:space="preserve"> de mensajería, son canales en los que se puede hablar en tiempo real a través de la mediación tecnológica; permiten la comunicación vía texto, llamada o videollamada, sin embargo, requieren que tanto emisor como receptor cuenten con un dispositivo con conectividad (computador, </w:t>
            </w:r>
            <w:r w:rsidDel="00000000" w:rsidR="00000000" w:rsidRPr="00000000">
              <w:rPr>
                <w:b w:val="0"/>
                <w:i w:val="1"/>
                <w:rtl w:val="0"/>
              </w:rPr>
              <w:t xml:space="preserve">tablet</w:t>
            </w:r>
            <w:r w:rsidDel="00000000" w:rsidR="00000000" w:rsidRPr="00000000">
              <w:rPr>
                <w:b w:val="0"/>
                <w:rtl w:val="0"/>
              </w:rPr>
              <w:t xml:space="preserve"> o </w:t>
            </w:r>
            <w:r w:rsidDel="00000000" w:rsidR="00000000" w:rsidRPr="00000000">
              <w:rPr>
                <w:b w:val="0"/>
                <w:i w:val="1"/>
                <w:rtl w:val="0"/>
              </w:rPr>
              <w:t xml:space="preserve">smartphone</w:t>
            </w:r>
            <w:r w:rsidDel="00000000" w:rsidR="00000000" w:rsidRPr="00000000">
              <w:rPr>
                <w:b w:val="0"/>
                <w:rtl w:val="0"/>
              </w:rPr>
              <w:t xml:space="preserve">). Las </w:t>
            </w:r>
            <w:r w:rsidDel="00000000" w:rsidR="00000000" w:rsidRPr="00000000">
              <w:rPr>
                <w:b w:val="0"/>
                <w:i w:val="1"/>
                <w:rtl w:val="0"/>
              </w:rPr>
              <w:t xml:space="preserve">apps</w:t>
            </w:r>
            <w:r w:rsidDel="00000000" w:rsidR="00000000" w:rsidRPr="00000000">
              <w:rPr>
                <w:b w:val="0"/>
                <w:rtl w:val="0"/>
              </w:rPr>
              <w:t xml:space="preserve"> de mensajería más utilizadas actualmente son: WhatsApp, Telegram, Facebook Messenger, Snapchat y Google chat.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jc w:val="center"/>
              <w:rPr/>
            </w:pPr>
            <w:r w:rsidDel="00000000" w:rsidR="00000000" w:rsidRPr="00000000">
              <w:rPr>
                <w:rtl w:val="0"/>
              </w:rPr>
              <w:t xml:space="preserve">Aplicaciones para mensajería instantánea</w:t>
            </w:r>
            <w:r w:rsidDel="00000000" w:rsidR="00000000" w:rsidRPr="00000000">
              <w:rPr/>
              <w:drawing>
                <wp:inline distB="114300" distT="114300" distL="114300" distR="114300">
                  <wp:extent cx="1934528" cy="1934528"/>
                  <wp:effectExtent b="0" l="0" r="0" t="0"/>
                  <wp:docPr id="383"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1934528" cy="193452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widowControl w:val="0"/>
              <w:rPr>
                <w:color w:val="666666"/>
              </w:rPr>
            </w:pPr>
            <w:r w:rsidDel="00000000" w:rsidR="00000000" w:rsidRPr="00000000">
              <w:rPr>
                <w:rtl w:val="0"/>
              </w:rPr>
              <w:t xml:space="preserve"> </w:t>
            </w:r>
            <w:hyperlink r:id="rId77">
              <w:r w:rsidDel="00000000" w:rsidR="00000000" w:rsidRPr="00000000">
                <w:rPr>
                  <w:color w:val="1155cc"/>
                  <w:u w:val="single"/>
                  <w:rtl w:val="0"/>
                </w:rPr>
                <w:t xml:space="preserve">https://img.freepik.com/vector-gratis/comunicacion-chat-mensajeria-instantanea-mano-concepto-vector-telefonos-moviles_1284-44037.jpg?w=740&amp;t=st=1666540597~exp=1666541197~hmac=e36f6209bbddbb82e6b684c482526a98a2098dff85a39d9fe970f28557dc8abc</w:t>
              </w:r>
            </w:hyperlink>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Nota. Elaborar imagen </w:t>
            </w:r>
          </w:p>
          <w:p w:rsidR="00000000" w:rsidDel="00000000" w:rsidP="00000000" w:rsidRDefault="00000000" w:rsidRPr="00000000" w14:paraId="0000029E">
            <w:pPr>
              <w:rPr/>
            </w:pPr>
            <w:r w:rsidDel="00000000" w:rsidR="00000000" w:rsidRPr="00000000">
              <w:rPr>
                <w:rtl w:val="0"/>
              </w:rPr>
              <w:t xml:space="preserve">124103_i19</w:t>
            </w:r>
          </w:p>
        </w:tc>
      </w:tr>
      <w:tr>
        <w:trPr>
          <w:cantSplit w:val="0"/>
          <w:trHeight w:val="53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rPr/>
            </w:pPr>
            <w:r w:rsidDel="00000000" w:rsidR="00000000" w:rsidRPr="00000000">
              <w:rPr>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2A0">
            <w:pPr>
              <w:shd w:fill="ffffff" w:val="clear"/>
              <w:jc w:val="both"/>
              <w:rPr>
                <w:b w:val="0"/>
                <w:color w:val="999999"/>
              </w:rPr>
            </w:pPr>
            <w:r w:rsidDel="00000000" w:rsidR="00000000" w:rsidRPr="00000000">
              <w:rPr>
                <w:i w:val="1"/>
                <w:rtl w:val="0"/>
              </w:rPr>
              <w:t xml:space="preserve">Chatbots</w:t>
            </w:r>
            <w:r w:rsidDel="00000000" w:rsidR="00000000" w:rsidRPr="00000000">
              <w:rPr>
                <w:rtl w:val="0"/>
              </w:rPr>
              <w:t xml:space="preserve">: </w:t>
            </w:r>
            <w:r w:rsidDel="00000000" w:rsidR="00000000" w:rsidRPr="00000000">
              <w:rPr>
                <w:b w:val="0"/>
                <w:rtl w:val="0"/>
              </w:rPr>
              <w:t xml:space="preserve">este medio de atención al cliente es sin duda el más rápido, teniendo en cuenta que se trata de un canal muy eficaz. Los </w:t>
            </w:r>
            <w:hyperlink r:id="rId78">
              <w:r w:rsidDel="00000000" w:rsidR="00000000" w:rsidRPr="00000000">
                <w:rPr>
                  <w:b w:val="0"/>
                  <w:i w:val="1"/>
                  <w:rtl w:val="0"/>
                </w:rPr>
                <w:t xml:space="preserve">chatbots</w:t>
              </w:r>
            </w:hyperlink>
            <w:r w:rsidDel="00000000" w:rsidR="00000000" w:rsidRPr="00000000">
              <w:rPr>
                <w:b w:val="0"/>
                <w:rtl w:val="0"/>
              </w:rPr>
              <w:t xml:space="preserve"> aparecieron hace pocos años, como una tecnología novedosa que permite la atención automatizada del cliente utilizando la inteligencia artificial; este tipo de tecnología es relativamente útil para hacer preguntas técnicas, sin embargo, su desventaja es que aún no es lo suficientemente eficaz como para mantener conversaciones en lenguaje natural.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rPr>
                <w:i w:val="1"/>
                <w:color w:val="666666"/>
              </w:rPr>
            </w:pPr>
            <w:r w:rsidDel="00000000" w:rsidR="00000000" w:rsidRPr="00000000">
              <w:rPr>
                <w:i w:val="1"/>
                <w:rtl w:val="0"/>
              </w:rPr>
              <w:t xml:space="preserve">Chatbots</w:t>
            </w:r>
            <w:r w:rsidDel="00000000" w:rsidR="00000000" w:rsidRPr="00000000">
              <w:rPr>
                <w:rtl w:val="0"/>
              </w:rPr>
            </w:r>
          </w:p>
          <w:p w:rsidR="00000000" w:rsidDel="00000000" w:rsidP="00000000" w:rsidRDefault="00000000" w:rsidRPr="00000000" w14:paraId="000002A2">
            <w:pPr>
              <w:widowControl w:val="0"/>
              <w:rPr>
                <w:color w:val="666666"/>
              </w:rPr>
            </w:pPr>
            <w:r w:rsidDel="00000000" w:rsidR="00000000" w:rsidRPr="00000000">
              <w:rPr>
                <w:rtl w:val="0"/>
              </w:rPr>
            </w:r>
          </w:p>
          <w:p w:rsidR="00000000" w:rsidDel="00000000" w:rsidP="00000000" w:rsidRDefault="00000000" w:rsidRPr="00000000" w14:paraId="000002A3">
            <w:pPr>
              <w:widowControl w:val="0"/>
              <w:rPr/>
            </w:pPr>
            <w:r w:rsidDel="00000000" w:rsidR="00000000" w:rsidRPr="00000000">
              <w:rPr/>
              <w:drawing>
                <wp:inline distB="114300" distT="114300" distL="114300" distR="114300">
                  <wp:extent cx="2191703" cy="1506795"/>
                  <wp:effectExtent b="0" l="0" r="0" t="0"/>
                  <wp:docPr id="384"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2191703" cy="150679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widowControl w:val="0"/>
              <w:rPr/>
            </w:pPr>
            <w:r w:rsidDel="00000000" w:rsidR="00000000" w:rsidRPr="00000000">
              <w:rPr>
                <w:rtl w:val="0"/>
              </w:rPr>
            </w:r>
          </w:p>
          <w:p w:rsidR="00000000" w:rsidDel="00000000" w:rsidP="00000000" w:rsidRDefault="00000000" w:rsidRPr="00000000" w14:paraId="000002A5">
            <w:pPr>
              <w:widowControl w:val="0"/>
              <w:rPr>
                <w:color w:val="666666"/>
              </w:rPr>
            </w:pPr>
            <w:hyperlink r:id="rId80">
              <w:r w:rsidDel="00000000" w:rsidR="00000000" w:rsidRPr="00000000">
                <w:rPr>
                  <w:color w:val="1155cc"/>
                  <w:u w:val="single"/>
                  <w:rtl w:val="0"/>
                </w:rPr>
                <w:t xml:space="preserve">https://img.freepik.com/vector-gratis/fondo-concepto-chatbot-linea-mano-humana-sosteniendo-telefono-inteligente_1441-2202.jpg?w=740&amp;t=st=1666540683~exp=1666541283~hmac=b34bcf6f37a21d24cb99ecc6cf536a9e7609199e6c029a4ebb609601ef7965df</w:t>
              </w:r>
            </w:hyperlink>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Nota. Elaborar imagen </w:t>
            </w:r>
          </w:p>
          <w:p w:rsidR="00000000" w:rsidDel="00000000" w:rsidP="00000000" w:rsidRDefault="00000000" w:rsidRPr="00000000" w14:paraId="000002A8">
            <w:pPr>
              <w:rPr>
                <w:color w:val="666666"/>
              </w:rPr>
            </w:pPr>
            <w:r w:rsidDel="00000000" w:rsidR="00000000" w:rsidRPr="00000000">
              <w:rPr>
                <w:rtl w:val="0"/>
              </w:rPr>
              <w:t xml:space="preserve">124103_i20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rPr/>
            </w:pPr>
            <w:r w:rsidDel="00000000" w:rsidR="00000000" w:rsidRPr="00000000">
              <w:rPr>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2AA">
            <w:pPr>
              <w:shd w:fill="ffffff" w:val="clear"/>
              <w:jc w:val="both"/>
              <w:rPr>
                <w:b w:val="0"/>
              </w:rPr>
            </w:pPr>
            <w:r w:rsidDel="00000000" w:rsidR="00000000" w:rsidRPr="00000000">
              <w:rPr>
                <w:rtl w:val="0"/>
              </w:rPr>
              <w:t xml:space="preserve">Correo electrónico (</w:t>
            </w:r>
            <w:hyperlink r:id="rId81">
              <w:r w:rsidDel="00000000" w:rsidR="00000000" w:rsidRPr="00000000">
                <w:rPr>
                  <w:i w:val="1"/>
                  <w:rtl w:val="0"/>
                </w:rPr>
                <w:t xml:space="preserve">e-mail</w:t>
              </w:r>
            </w:hyperlink>
            <w:r w:rsidDel="00000000" w:rsidR="00000000" w:rsidRPr="00000000">
              <w:rPr>
                <w:rtl w:val="0"/>
              </w:rPr>
              <w:t xml:space="preserve">): </w:t>
            </w:r>
            <w:r w:rsidDel="00000000" w:rsidR="00000000" w:rsidRPr="00000000">
              <w:rPr>
                <w:b w:val="0"/>
                <w:rtl w:val="0"/>
              </w:rPr>
              <w:t xml:space="preserve">este medio sirve para enviar y recibir mensajes a través de redes de comunicación electrónica; así mismo, posibilita informar las novedades de una marca o producto. Adicionalmente, es útil como medio para dejar trazabilidad de la comunicación con un cliente.</w:t>
            </w:r>
          </w:p>
        </w:tc>
        <w:tc>
          <w:tcPr>
            <w:shd w:fill="auto" w:val="clear"/>
            <w:tcMar>
              <w:top w:w="100.0" w:type="dxa"/>
              <w:left w:w="100.0" w:type="dxa"/>
              <w:bottom w:w="100.0" w:type="dxa"/>
              <w:right w:w="100.0" w:type="dxa"/>
            </w:tcMar>
          </w:tcPr>
          <w:p w:rsidR="00000000" w:rsidDel="00000000" w:rsidP="00000000" w:rsidRDefault="00000000" w:rsidRPr="00000000" w14:paraId="000002AB">
            <w:pPr>
              <w:shd w:fill="ffffff" w:val="clear"/>
              <w:jc w:val="both"/>
              <w:rPr/>
            </w:pPr>
            <w:r w:rsidDel="00000000" w:rsidR="00000000" w:rsidRPr="00000000">
              <w:rPr>
                <w:rtl w:val="0"/>
              </w:rPr>
              <w:t xml:space="preserve">Correo electrónico (</w:t>
            </w:r>
            <w:hyperlink r:id="rId82">
              <w:r w:rsidDel="00000000" w:rsidR="00000000" w:rsidRPr="00000000">
                <w:rPr>
                  <w:i w:val="1"/>
                  <w:rtl w:val="0"/>
                </w:rPr>
                <w:t xml:space="preserve">e-mail</w:t>
              </w:r>
            </w:hyperlink>
            <w:r w:rsidDel="00000000" w:rsidR="00000000" w:rsidRPr="00000000">
              <w:rPr>
                <w:rtl w:val="0"/>
              </w:rPr>
              <w:t xml:space="preserve">)</w:t>
            </w:r>
          </w:p>
          <w:p w:rsidR="00000000" w:rsidDel="00000000" w:rsidP="00000000" w:rsidRDefault="00000000" w:rsidRPr="00000000" w14:paraId="000002AC">
            <w:pPr>
              <w:shd w:fill="ffffff" w:val="clear"/>
              <w:jc w:val="both"/>
              <w:rPr/>
            </w:pPr>
            <w:r w:rsidDel="00000000" w:rsidR="00000000" w:rsidRPr="00000000">
              <w:rPr>
                <w:b w:val="0"/>
              </w:rPr>
              <w:drawing>
                <wp:inline distB="114300" distT="114300" distL="114300" distR="114300">
                  <wp:extent cx="2262188" cy="1357313"/>
                  <wp:effectExtent b="0" l="0" r="0" t="0"/>
                  <wp:docPr id="385"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2262188"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widowControl w:val="0"/>
              <w:rPr/>
            </w:pPr>
            <w:hyperlink r:id="rId84">
              <w:r w:rsidDel="00000000" w:rsidR="00000000" w:rsidRPr="00000000">
                <w:rPr>
                  <w:color w:val="1155cc"/>
                  <w:u w:val="single"/>
                  <w:rtl w:val="0"/>
                </w:rPr>
                <w:t xml:space="preserve">https://img.freepik.com/vector-gratis/ilustracion-icono-correo_53876-9226.jpg?w=740&amp;t=st=1666540860~exp=1666541460~hmac=f9d03bf515787db69cffb75a9f640e0ab9969e4026e72babb7541a1e082fea7e</w:t>
              </w:r>
            </w:hyperlink>
            <w:r w:rsidDel="00000000" w:rsidR="00000000" w:rsidRPr="00000000">
              <w:rPr>
                <w:rtl w:val="0"/>
              </w:rPr>
            </w:r>
          </w:p>
          <w:p w:rsidR="00000000" w:rsidDel="00000000" w:rsidP="00000000" w:rsidRDefault="00000000" w:rsidRPr="00000000" w14:paraId="000002AE">
            <w:pPr>
              <w:widowControl w:val="0"/>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Nota. Elaborar imagen </w:t>
            </w:r>
          </w:p>
          <w:p w:rsidR="00000000" w:rsidDel="00000000" w:rsidP="00000000" w:rsidRDefault="00000000" w:rsidRPr="00000000" w14:paraId="000002B0">
            <w:pPr>
              <w:rPr/>
            </w:pPr>
            <w:r w:rsidDel="00000000" w:rsidR="00000000" w:rsidRPr="00000000">
              <w:rPr>
                <w:rtl w:val="0"/>
              </w:rPr>
              <w:t xml:space="preserve">124103_i21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rPr/>
            </w:pPr>
            <w:sdt>
              <w:sdtPr>
                <w:tag w:val="goog_rdk_51"/>
              </w:sdtPr>
              <w:sdtContent>
                <w:commentRangeStart w:id="3"/>
              </w:sdtContent>
            </w:sdt>
            <w:sdt>
              <w:sdtPr>
                <w:tag w:val="goog_rdk_52"/>
              </w:sdtPr>
              <w:sdtContent>
                <w:del w:author="Manuela Herrera Acevedo" w:id="9" w:date="2023-03-02T02:04:07Z">
                  <w:r w:rsidDel="00000000" w:rsidR="00000000" w:rsidRPr="00000000">
                    <w:rPr>
                      <w:rtl w:val="0"/>
                    </w:rPr>
                    <w:delText xml:space="preserve">Slide 8</w:delText>
                  </w:r>
                </w:del>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shd w:fill="ffffff" w:val="clear"/>
              <w:jc w:val="both"/>
              <w:rPr/>
            </w:pPr>
            <w:r w:rsidDel="00000000" w:rsidR="00000000" w:rsidRPr="00000000">
              <w:rPr>
                <w:rtl w:val="0"/>
              </w:rPr>
            </w:r>
          </w:p>
          <w:p w:rsidR="00000000" w:rsidDel="00000000" w:rsidP="00000000" w:rsidRDefault="00000000" w:rsidRPr="00000000" w14:paraId="000002B3">
            <w:pPr>
              <w:shd w:fill="ffffff" w:val="clear"/>
              <w:jc w:val="both"/>
              <w:rPr/>
            </w:pPr>
            <w:r w:rsidDel="00000000" w:rsidR="00000000" w:rsidRPr="00000000">
              <w:rPr>
                <w:rtl w:val="0"/>
              </w:rPr>
            </w:r>
          </w:p>
          <w:sdt>
            <w:sdtPr>
              <w:tag w:val="goog_rdk_55"/>
            </w:sdtPr>
            <w:sdtContent>
              <w:p w:rsidR="00000000" w:rsidDel="00000000" w:rsidP="00000000" w:rsidRDefault="00000000" w:rsidRPr="00000000" w14:paraId="000002B4">
                <w:pPr>
                  <w:shd w:fill="ffffff" w:val="clear"/>
                  <w:jc w:val="both"/>
                  <w:rPr>
                    <w:del w:author="Hernando Garcia Plata" w:id="10" w:date="2023-02-21T04:57:20Z"/>
                  </w:rPr>
                </w:pPr>
                <w:sdt>
                  <w:sdtPr>
                    <w:tag w:val="goog_rdk_54"/>
                  </w:sdtPr>
                  <w:sdtContent>
                    <w:del w:author="Hernando Garcia Plata" w:id="10" w:date="2023-02-21T04:57:20Z">
                      <w:r w:rsidDel="00000000" w:rsidR="00000000" w:rsidRPr="00000000">
                        <w:rPr/>
                        <w:drawing>
                          <wp:inline distB="0" distT="0" distL="0" distR="0">
                            <wp:extent cx="4140200" cy="1846580"/>
                            <wp:effectExtent b="0" l="0" r="0" t="0"/>
                            <wp:docPr id="386"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4140200" cy="1846580"/>
                                    </a:xfrm>
                                    <a:prstGeom prst="rect"/>
                                    <a:ln/>
                                  </pic:spPr>
                                </pic:pic>
                              </a:graphicData>
                            </a:graphic>
                          </wp:inline>
                        </w:drawing>
                      </w:r>
                      <w:r w:rsidDel="00000000" w:rsidR="00000000" w:rsidRPr="00000000">
                        <w:rPr>
                          <w:rtl w:val="0"/>
                        </w:rPr>
                      </w:r>
                    </w:del>
                  </w:sdtContent>
                </w:sdt>
              </w:p>
            </w:sdtContent>
          </w:sdt>
          <w:sdt>
            <w:sdtPr>
              <w:tag w:val="goog_rdk_57"/>
            </w:sdtPr>
            <w:sdtContent>
              <w:p w:rsidR="00000000" w:rsidDel="00000000" w:rsidP="00000000" w:rsidRDefault="00000000" w:rsidRPr="00000000" w14:paraId="000002B5">
                <w:pPr>
                  <w:shd w:fill="ffffff" w:val="clear"/>
                  <w:jc w:val="both"/>
                  <w:rPr>
                    <w:del w:author="Hernando Garcia Plata" w:id="10" w:date="2023-02-21T04:57:20Z"/>
                  </w:rPr>
                </w:pPr>
                <w:sdt>
                  <w:sdtPr>
                    <w:tag w:val="goog_rdk_56"/>
                  </w:sdtPr>
                  <w:sdtContent>
                    <w:del w:author="Hernando Garcia Plata" w:id="10" w:date="2023-02-21T04:57:20Z">
                      <w:r w:rsidDel="00000000" w:rsidR="00000000" w:rsidRPr="00000000">
                        <w:rPr>
                          <w:rtl w:val="0"/>
                        </w:rPr>
                      </w:r>
                    </w:del>
                  </w:sdtContent>
                </w:sdt>
              </w:p>
            </w:sdtContent>
          </w:sdt>
          <w:p w:rsidR="00000000" w:rsidDel="00000000" w:rsidP="00000000" w:rsidRDefault="00000000" w:rsidRPr="00000000" w14:paraId="000002B6">
            <w:pPr>
              <w:shd w:fill="ffffff" w:val="clear"/>
              <w:jc w:val="both"/>
              <w:rPr/>
            </w:pPr>
            <w:sdt>
              <w:sdtPr>
                <w:tag w:val="goog_rdk_58"/>
              </w:sdtPr>
              <w:sdtContent>
                <w:del w:author="Hernando Garcia Plata" w:id="10" w:date="2023-02-21T04:57:20Z">
                  <w:r w:rsidDel="00000000" w:rsidR="00000000" w:rsidRPr="00000000">
                    <w:rPr>
                      <w:rtl w:val="0"/>
                    </w:rPr>
                    <w:delText xml:space="preserve">En el contexto actual, lo ideal es que la empresa utilice todos los canales (presencial, telefónico y digital), esto posibilita brindar una mejor experiencia al cliente, ya que le da la oportunidad a este de decidir con cuál canal se siente más cómodo para contactar a la empresa.</w:delText>
                  </w:r>
                </w:del>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rPr>
                <w:color w:val="ff0000"/>
              </w:rPr>
            </w:pPr>
            <w:sdt>
              <w:sdtPr>
                <w:tag w:val="goog_rdk_60"/>
              </w:sdtPr>
              <w:sdtContent>
                <w:del w:author="Manuela Herrera Acevedo" w:id="11" w:date="2023-03-02T02:04:03Z">
                  <w:r w:rsidDel="00000000" w:rsidR="00000000" w:rsidRPr="00000000">
                    <w:rPr>
                      <w:color w:val="ff0000"/>
                      <w:rtl w:val="0"/>
                    </w:rPr>
                    <w:delText xml:space="preserve">Tipos de canales</w:delText>
                  </w:r>
                </w:del>
              </w:sdtContent>
            </w:sdt>
            <w:r w:rsidDel="00000000" w:rsidR="00000000" w:rsidRPr="00000000">
              <w:rPr>
                <w:rtl w:val="0"/>
              </w:rPr>
            </w:r>
          </w:p>
          <w:sdt>
            <w:sdtPr>
              <w:tag w:val="goog_rdk_63"/>
            </w:sdtPr>
            <w:sdtContent>
              <w:p w:rsidR="00000000" w:rsidDel="00000000" w:rsidP="00000000" w:rsidRDefault="00000000" w:rsidRPr="00000000" w14:paraId="000002B8">
                <w:pPr>
                  <w:widowControl w:val="0"/>
                  <w:rPr>
                    <w:del w:author="Hernando Garcia Plata" w:id="12" w:date="2023-02-21T04:57:23Z"/>
                  </w:rPr>
                </w:pPr>
                <w:sdt>
                  <w:sdtPr>
                    <w:tag w:val="goog_rdk_62"/>
                  </w:sdtPr>
                  <w:sdtContent>
                    <w:del w:author="Hernando Garcia Plata" w:id="12" w:date="2023-02-21T04:57:23Z">
                      <w:r w:rsidDel="00000000" w:rsidR="00000000" w:rsidRPr="00000000">
                        <w:rPr>
                          <w:b w:val="0"/>
                        </w:rPr>
                        <w:drawing>
                          <wp:inline distB="114300" distT="114300" distL="114300" distR="114300">
                            <wp:extent cx="1877378" cy="1877378"/>
                            <wp:effectExtent b="0" l="0" r="0" t="0"/>
                            <wp:docPr id="387"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1877378" cy="1877378"/>
                                    </a:xfrm>
                                    <a:prstGeom prst="rect"/>
                                    <a:ln/>
                                  </pic:spPr>
                                </pic:pic>
                              </a:graphicData>
                            </a:graphic>
                          </wp:inline>
                        </w:drawing>
                      </w:r>
                      <w:r w:rsidDel="00000000" w:rsidR="00000000" w:rsidRPr="00000000">
                        <w:rPr>
                          <w:rtl w:val="0"/>
                        </w:rPr>
                      </w:r>
                    </w:del>
                  </w:sdtContent>
                </w:sdt>
              </w:p>
            </w:sdtContent>
          </w:sdt>
          <w:sdt>
            <w:sdtPr>
              <w:tag w:val="goog_rdk_65"/>
            </w:sdtPr>
            <w:sdtContent>
              <w:p w:rsidR="00000000" w:rsidDel="00000000" w:rsidP="00000000" w:rsidRDefault="00000000" w:rsidRPr="00000000" w14:paraId="000002B9">
                <w:pPr>
                  <w:widowControl w:val="0"/>
                  <w:rPr>
                    <w:del w:author="Hernando Garcia Plata" w:id="12" w:date="2023-02-21T04:57:23Z"/>
                  </w:rPr>
                </w:pPr>
                <w:sdt>
                  <w:sdtPr>
                    <w:tag w:val="goog_rdk_64"/>
                  </w:sdtPr>
                  <w:sdtContent>
                    <w:del w:author="Hernando Garcia Plata" w:id="12" w:date="2023-02-21T04:57:23Z">
                      <w:r w:rsidDel="00000000" w:rsidR="00000000" w:rsidRPr="00000000">
                        <w:fldChar w:fldCharType="begin"/>
                      </w:r>
                      <w:r w:rsidDel="00000000" w:rsidR="00000000" w:rsidRPr="00000000">
                        <w:delInstrText xml:space="preserve">HYPERLINK "https://img.freepik.com/vector-gratis/concepto-comunicacion-personas_98292-6784.jpg?w=740&amp;t=st=1666540959~exp=1666541559~hmac=2d2cbb89a86ad9ab05bb8b6a10031de1c8ab411d960f3768acf487a33125cabc"</w:delInstrText>
                      </w:r>
                      <w:r w:rsidDel="00000000" w:rsidR="00000000" w:rsidRPr="00000000">
                        <w:fldChar w:fldCharType="separate"/>
                      </w:r>
                      <w:r w:rsidDel="00000000" w:rsidR="00000000" w:rsidRPr="00000000">
                        <w:rPr>
                          <w:color w:val="1155cc"/>
                          <w:u w:val="single"/>
                          <w:rtl w:val="0"/>
                        </w:rPr>
                        <w:delText xml:space="preserve">https://img.freepik.com/vector-gratis/concepto-comunicacion-personas_98292-6784.jpg?w=740&amp;t=st=1666540959~exp=1666541559~hmac=2d2cbb89a86ad9ab05bb8b6a10031de1c8ab411d960f3768acf487a33125cabc</w:delText>
                      </w:r>
                      <w:r w:rsidDel="00000000" w:rsidR="00000000" w:rsidRPr="00000000">
                        <w:fldChar w:fldCharType="end"/>
                      </w:r>
                      <w:r w:rsidDel="00000000" w:rsidR="00000000" w:rsidRPr="00000000">
                        <w:rPr>
                          <w:rtl w:val="0"/>
                        </w:rPr>
                      </w:r>
                    </w:del>
                  </w:sdtContent>
                </w:sdt>
              </w:p>
            </w:sdtContent>
          </w:sdt>
          <w:sdt>
            <w:sdtPr>
              <w:tag w:val="goog_rdk_67"/>
            </w:sdtPr>
            <w:sdtContent>
              <w:p w:rsidR="00000000" w:rsidDel="00000000" w:rsidP="00000000" w:rsidRDefault="00000000" w:rsidRPr="00000000" w14:paraId="000002BA">
                <w:pPr>
                  <w:widowControl w:val="0"/>
                  <w:rPr>
                    <w:del w:author="Hernando Garcia Plata" w:id="12" w:date="2023-02-21T04:57:23Z"/>
                  </w:rPr>
                </w:pPr>
                <w:sdt>
                  <w:sdtPr>
                    <w:tag w:val="goog_rdk_66"/>
                  </w:sdtPr>
                  <w:sdtContent>
                    <w:del w:author="Hernando Garcia Plata" w:id="12" w:date="2023-02-21T04:57:23Z">
                      <w:r w:rsidDel="00000000" w:rsidR="00000000" w:rsidRPr="00000000">
                        <w:rPr>
                          <w:rtl w:val="0"/>
                        </w:rPr>
                      </w:r>
                    </w:del>
                  </w:sdtContent>
                </w:sdt>
              </w:p>
            </w:sdtContent>
          </w:sdt>
          <w:sdt>
            <w:sdtPr>
              <w:tag w:val="goog_rdk_69"/>
            </w:sdtPr>
            <w:sdtContent>
              <w:p w:rsidR="00000000" w:rsidDel="00000000" w:rsidP="00000000" w:rsidRDefault="00000000" w:rsidRPr="00000000" w14:paraId="000002BB">
                <w:pPr>
                  <w:rPr>
                    <w:del w:author="Hernando Garcia Plata" w:id="12" w:date="2023-02-21T04:57:23Z"/>
                  </w:rPr>
                </w:pPr>
                <w:sdt>
                  <w:sdtPr>
                    <w:tag w:val="goog_rdk_68"/>
                  </w:sdtPr>
                  <w:sdtContent>
                    <w:del w:author="Hernando Garcia Plata" w:id="12" w:date="2023-02-21T04:57:23Z">
                      <w:r w:rsidDel="00000000" w:rsidR="00000000" w:rsidRPr="00000000">
                        <w:rPr>
                          <w:rtl w:val="0"/>
                        </w:rPr>
                        <w:delText xml:space="preserve">Nota. Elaborar imagen </w:delText>
                      </w:r>
                    </w:del>
                  </w:sdtContent>
                </w:sdt>
              </w:p>
            </w:sdtContent>
          </w:sdt>
          <w:p w:rsidR="00000000" w:rsidDel="00000000" w:rsidP="00000000" w:rsidRDefault="00000000" w:rsidRPr="00000000" w14:paraId="000002BC">
            <w:pPr>
              <w:rPr/>
            </w:pPr>
            <w:sdt>
              <w:sdtPr>
                <w:tag w:val="goog_rdk_70"/>
              </w:sdtPr>
              <w:sdtContent>
                <w:del w:author="Hernando Garcia Plata" w:id="12" w:date="2023-02-21T04:57:23Z">
                  <w:r w:rsidDel="00000000" w:rsidR="00000000" w:rsidRPr="00000000">
                    <w:rPr>
                      <w:rtl w:val="0"/>
                    </w:rPr>
                    <w:delText xml:space="preserve">124103_i22</w:delText>
                  </w:r>
                </w:del>
              </w:sdtContent>
            </w:sdt>
            <w:r w:rsidDel="00000000" w:rsidR="00000000" w:rsidRPr="00000000">
              <w:rPr>
                <w:rtl w:val="0"/>
              </w:rPr>
            </w:r>
          </w:p>
        </w:tc>
      </w:tr>
    </w:tbl>
    <w:p w:rsidR="00000000" w:rsidDel="00000000" w:rsidP="00000000" w:rsidRDefault="00000000" w:rsidRPr="00000000" w14:paraId="000002BE">
      <w:pPr>
        <w:ind w:left="426" w:firstLine="0"/>
        <w:jc w:val="both"/>
        <w:rPr>
          <w:b w:val="1"/>
          <w:color w:val="7f7f7f"/>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BF">
            <w:pPr>
              <w:keepNext w:val="1"/>
              <w:keepLines w:val="1"/>
              <w:spacing w:after="120" w:before="400" w:line="240" w:lineRule="auto"/>
              <w:jc w:val="center"/>
              <w:rPr>
                <w:b w:val="0"/>
                <w:color w:val="ff0000"/>
              </w:rPr>
            </w:pPr>
            <w:r w:rsidDel="00000000" w:rsidR="00000000" w:rsidRPr="00000000">
              <w:rPr>
                <w:b w:val="0"/>
                <w:color w:val="ff0000"/>
                <w:rtl w:val="0"/>
              </w:rPr>
              <w:t xml:space="preserve">Cuadro de texto</w:t>
            </w:r>
          </w:p>
        </w:tc>
      </w:tr>
      <w:tr>
        <w:trPr>
          <w:cantSplit w:val="0"/>
          <w:tblHeader w:val="0"/>
        </w:trPr>
        <w:tc>
          <w:tcPr/>
          <w:p w:rsidR="00000000" w:rsidDel="00000000" w:rsidP="00000000" w:rsidRDefault="00000000" w:rsidRPr="00000000" w14:paraId="000002C0">
            <w:pPr>
              <w:rPr>
                <w:b w:val="0"/>
                <w:color w:val="ff0000"/>
              </w:rPr>
            </w:pPr>
            <w:r w:rsidDel="00000000" w:rsidR="00000000" w:rsidRPr="00000000">
              <w:rPr>
                <w:rFonts w:ascii="Roboto" w:cs="Roboto" w:eastAsia="Roboto" w:hAnsi="Roboto"/>
                <w:b w:val="0"/>
                <w:color w:val="ff0000"/>
                <w:highlight w:val="white"/>
                <w:rtl w:val="0"/>
              </w:rPr>
              <w:t xml:space="preserve">En el contexto actual, lo ideal es que la empresa utilice todos los canales (presencial, telefónico y digital), permitiendo brindar una mejor experiencia al cliente, ya que le da la oportunidad a este de decidir con cuál canal se siente más cómodo para contactar a la empresa.</w:t>
            </w:r>
            <w:r w:rsidDel="00000000" w:rsidR="00000000" w:rsidRPr="00000000">
              <w:rPr>
                <w:rtl w:val="0"/>
              </w:rPr>
            </w:r>
          </w:p>
        </w:tc>
      </w:tr>
    </w:tbl>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tabs>
          <w:tab w:val="left" w:leader="none" w:pos="14459"/>
        </w:tabs>
        <w:spacing w:line="240" w:lineRule="auto"/>
        <w:ind w:right="391"/>
        <w:rPr/>
      </w:pPr>
      <w:r w:rsidDel="00000000" w:rsidR="00000000" w:rsidRPr="00000000">
        <w:rPr>
          <w:rtl w:val="0"/>
        </w:rPr>
      </w:r>
    </w:p>
    <w:p w:rsidR="00000000" w:rsidDel="00000000" w:rsidP="00000000" w:rsidRDefault="00000000" w:rsidRPr="00000000" w14:paraId="000002C3">
      <w:pPr>
        <w:ind w:left="426" w:firstLine="0"/>
        <w:jc w:val="both"/>
        <w:rPr>
          <w:b w:val="1"/>
          <w:color w:val="7f7f7f"/>
        </w:rPr>
      </w:pPr>
      <w:r w:rsidDel="00000000" w:rsidR="00000000" w:rsidRPr="00000000">
        <w:rPr>
          <w:rtl w:val="0"/>
        </w:rPr>
      </w:r>
    </w:p>
    <w:p w:rsidR="00000000" w:rsidDel="00000000" w:rsidP="00000000" w:rsidRDefault="00000000" w:rsidRPr="00000000" w14:paraId="000002C4">
      <w:pPr>
        <w:tabs>
          <w:tab w:val="left" w:leader="none" w:pos="14459"/>
        </w:tabs>
        <w:spacing w:line="240" w:lineRule="auto"/>
        <w:ind w:right="391"/>
        <w:rPr>
          <w:b w:val="1"/>
          <w:color w:val="ff0000"/>
        </w:rPr>
      </w:pPr>
      <w:sdt>
        <w:sdtPr>
          <w:tag w:val="goog_rdk_72"/>
        </w:sdtPr>
        <w:sdtContent>
          <w:del w:author="Hernando Garcia Plata" w:id="13" w:date="2023-02-21T04:59:51Z"/>
          <w:sdt>
            <w:sdtPr>
              <w:tag w:val="goog_rdk_73"/>
            </w:sdtPr>
            <w:sdtContent>
              <w:commentRangeStart w:id="4"/>
            </w:sdtContent>
          </w:sdt>
          <w:del w:author="Hernando Garcia Plata" w:id="13" w:date="2023-02-21T04:59:51Z">
            <w:r w:rsidDel="00000000" w:rsidR="00000000" w:rsidRPr="00000000">
              <w:rPr>
                <w:b w:val="1"/>
                <w:color w:val="ff0000"/>
                <w:rtl w:val="0"/>
              </w:rPr>
              <w:delText xml:space="preserve">1.3 </w:delText>
            </w:r>
          </w:del>
        </w:sdtContent>
      </w:sdt>
      <w:r w:rsidDel="00000000" w:rsidR="00000000" w:rsidRPr="00000000">
        <w:rPr>
          <w:b w:val="1"/>
          <w:color w:val="ff0000"/>
          <w:rtl w:val="0"/>
        </w:rPr>
        <w:t xml:space="preserve">Protocolos de comunicación comercial</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C5">
      <w:pPr>
        <w:ind w:left="426" w:firstLine="0"/>
        <w:jc w:val="both"/>
        <w:rPr>
          <w:b w:val="1"/>
          <w:color w:val="7f7f7f"/>
        </w:rPr>
      </w:pPr>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6">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C7">
            <w:pPr>
              <w:rPr>
                <w:b w:val="0"/>
              </w:rPr>
            </w:pPr>
            <w:r w:rsidDel="00000000" w:rsidR="00000000" w:rsidRPr="00000000">
              <w:rPr>
                <w:b w:val="0"/>
                <w:rtl w:val="0"/>
              </w:rPr>
              <w:t xml:space="preserve">A nivel empresarial, los protocolos de comunicación se basan en algo denominado ‘etiqueta empresarial’, la cual se interpreta como un conjunto de normas que define la empresa, con el fin de actuar de manera correcta en los diferentes ámbitos de la compañía, comunicando siempre su identidad corporativa.</w:t>
            </w:r>
          </w:p>
          <w:p w:rsidR="00000000" w:rsidDel="00000000" w:rsidP="00000000" w:rsidRDefault="00000000" w:rsidRPr="00000000" w14:paraId="000002C8">
            <w:pPr>
              <w:rPr>
                <w:b w:val="0"/>
              </w:rPr>
            </w:pPr>
            <w:r w:rsidDel="00000000" w:rsidR="00000000" w:rsidRPr="00000000">
              <w:rPr>
                <w:rtl w:val="0"/>
              </w:rPr>
            </w:r>
          </w:p>
          <w:p w:rsidR="00000000" w:rsidDel="00000000" w:rsidP="00000000" w:rsidRDefault="00000000" w:rsidRPr="00000000" w14:paraId="000002C9">
            <w:pPr>
              <w:rPr>
                <w:b w:val="0"/>
                <w:i w:val="1"/>
                <w:color w:val="38761d"/>
              </w:rPr>
            </w:pPr>
            <w:r w:rsidDel="00000000" w:rsidR="00000000" w:rsidRPr="00000000">
              <w:rPr>
                <w:b w:val="0"/>
                <w:color w:val="38761d"/>
                <w:rtl w:val="0"/>
              </w:rPr>
              <w:t xml:space="preserve">En este sentido, la etiqueta empresarial es una de las herramientas de comunicación y relacionamiento muy práctica y poderosa para la empresa, dado que, la aplicación de esta permitirá una diferenciación positiva frente a otras empresas. En términos prácticos, la etiqueta empresarial no solo es un tema personal (de los colaboradores), sino organizacional, por lo que, la aplicación de esta transmite confianza, tranquilidad y genera una buena imagen.</w:t>
            </w:r>
            <w:r w:rsidDel="00000000" w:rsidR="00000000" w:rsidRPr="00000000">
              <w:rPr>
                <w:rtl w:val="0"/>
              </w:rPr>
            </w:r>
          </w:p>
        </w:tc>
      </w:tr>
    </w:tbl>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tbl>
      <w:tblPr>
        <w:tblStyle w:val="Table21"/>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6405"/>
        <w:gridCol w:w="5340"/>
        <w:tblGridChange w:id="0">
          <w:tblGrid>
            <w:gridCol w:w="1665"/>
            <w:gridCol w:w="6405"/>
            <w:gridCol w:w="5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C">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D">
            <w:pPr>
              <w:keepNext w:val="1"/>
              <w:keepLines w:val="1"/>
              <w:widowControl w:val="0"/>
              <w:spacing w:after="60" w:lineRule="auto"/>
              <w:jc w:val="center"/>
              <w:rPr/>
            </w:pPr>
            <w:bookmarkStart w:colFirst="0" w:colLast="0" w:name="_heading=h.1pxezwc" w:id="7"/>
            <w:bookmarkEnd w:id="7"/>
            <w:r w:rsidDel="00000000" w:rsidR="00000000" w:rsidRPr="00000000">
              <w:rPr>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D0">
            <w:pPr>
              <w:rPr>
                <w:b w:val="0"/>
                <w:color w:val="999999"/>
              </w:rPr>
            </w:pPr>
            <w:r w:rsidDel="00000000" w:rsidR="00000000" w:rsidRPr="00000000">
              <w:rPr>
                <w:b w:val="0"/>
                <w:rtl w:val="0"/>
              </w:rPr>
              <w:t xml:space="preserve">Las normas básicas de etiqueta empresarial están asociadas 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2">
            <w:pPr>
              <w:widowControl w:val="0"/>
              <w:rPr/>
            </w:pPr>
            <w:r w:rsidDel="00000000" w:rsidR="00000000" w:rsidRPr="00000000">
              <w:rPr>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D3">
            <w:pPr>
              <w:rPr>
                <w:color w:val="999999"/>
              </w:rPr>
            </w:pPr>
            <w:r w:rsidDel="00000000" w:rsidR="00000000" w:rsidRPr="00000000">
              <w:rPr>
                <w:rtl w:val="0"/>
              </w:rPr>
              <w:t xml:space="preserve">Presentación personal</w:t>
            </w:r>
            <w:r w:rsidDel="00000000" w:rsidR="00000000" w:rsidRPr="00000000">
              <w:rPr>
                <w:rtl w:val="0"/>
              </w:rPr>
            </w:r>
          </w:p>
          <w:p w:rsidR="00000000" w:rsidDel="00000000" w:rsidP="00000000" w:rsidRDefault="00000000" w:rsidRPr="00000000" w14:paraId="000002D4">
            <w:pPr>
              <w:jc w:val="both"/>
              <w:rPr>
                <w:b w:val="0"/>
                <w:color w:val="38761d"/>
              </w:rPr>
            </w:pPr>
            <w:r w:rsidDel="00000000" w:rsidR="00000000" w:rsidRPr="00000000">
              <w:rPr>
                <w:b w:val="0"/>
                <w:color w:val="38761d"/>
                <w:rtl w:val="0"/>
              </w:rPr>
              <w:t xml:space="preserve">En algunas empresas se utilizan los uniformes, en este caso deben llevarse de manera correcta. En aquellos casos donde no se use, la organización debe definir un ‘código de vestuario’, que logre fortalecer su identidad corporativa.</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rPr/>
            </w:pPr>
            <w:r w:rsidDel="00000000" w:rsidR="00000000" w:rsidRPr="00000000">
              <w:rPr>
                <w:rtl w:val="0"/>
              </w:rPr>
              <w:t xml:space="preserve">Presentación personal</w:t>
            </w:r>
          </w:p>
          <w:p w:rsidR="00000000" w:rsidDel="00000000" w:rsidP="00000000" w:rsidRDefault="00000000" w:rsidRPr="00000000" w14:paraId="000002D6">
            <w:pPr>
              <w:widowControl w:val="0"/>
              <w:rPr/>
            </w:pPr>
            <w:r w:rsidDel="00000000" w:rsidR="00000000" w:rsidRPr="00000000">
              <w:rPr>
                <w:rtl w:val="0"/>
              </w:rPr>
            </w:r>
          </w:p>
          <w:p w:rsidR="00000000" w:rsidDel="00000000" w:rsidP="00000000" w:rsidRDefault="00000000" w:rsidRPr="00000000" w14:paraId="000002D7">
            <w:pPr>
              <w:widowControl w:val="0"/>
              <w:rPr/>
            </w:pPr>
            <w:r w:rsidDel="00000000" w:rsidR="00000000" w:rsidRPr="00000000">
              <w:rPr/>
              <w:drawing>
                <wp:inline distB="114300" distT="114300" distL="114300" distR="114300">
                  <wp:extent cx="1781175" cy="1003300"/>
                  <wp:effectExtent b="0" l="0" r="0" t="0"/>
                  <wp:docPr id="388"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widowControl w:val="0"/>
              <w:rPr/>
            </w:pPr>
            <w:r w:rsidDel="00000000" w:rsidR="00000000" w:rsidRPr="00000000">
              <w:rPr>
                <w:rtl w:val="0"/>
              </w:rPr>
            </w:r>
          </w:p>
          <w:p w:rsidR="00000000" w:rsidDel="00000000" w:rsidP="00000000" w:rsidRDefault="00000000" w:rsidRPr="00000000" w14:paraId="000002D9">
            <w:pPr>
              <w:widowControl w:val="0"/>
              <w:rPr>
                <w:color w:val="666666"/>
              </w:rPr>
            </w:pPr>
            <w:hyperlink r:id="rId88">
              <w:r w:rsidDel="00000000" w:rsidR="00000000" w:rsidRPr="00000000">
                <w:rPr>
                  <w:color w:val="1155cc"/>
                  <w:u w:val="single"/>
                  <w:rtl w:val="0"/>
                </w:rPr>
                <w:t xml:space="preserve">https://img.freepik.com/vector-premium/conjunto-caracteres-empresaria_119589-90.jpg?w=826</w:t>
              </w:r>
            </w:hyperlink>
            <w:r w:rsidDel="00000000" w:rsidR="00000000" w:rsidRPr="00000000">
              <w:rPr>
                <w:rtl w:val="0"/>
              </w:rPr>
            </w:r>
          </w:p>
          <w:p w:rsidR="00000000" w:rsidDel="00000000" w:rsidP="00000000" w:rsidRDefault="00000000" w:rsidRPr="00000000" w14:paraId="000002DA">
            <w:pPr>
              <w:widowControl w:val="0"/>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Nota. Elaborar imagen </w:t>
            </w:r>
          </w:p>
          <w:p w:rsidR="00000000" w:rsidDel="00000000" w:rsidP="00000000" w:rsidRDefault="00000000" w:rsidRPr="00000000" w14:paraId="000002DC">
            <w:pPr>
              <w:rPr>
                <w:color w:val="666666"/>
              </w:rPr>
            </w:pPr>
            <w:r w:rsidDel="00000000" w:rsidR="00000000" w:rsidRPr="00000000">
              <w:rPr>
                <w:rtl w:val="0"/>
              </w:rPr>
              <w:t xml:space="preserve">124103_i23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rPr/>
            </w:pPr>
            <w:r w:rsidDel="00000000" w:rsidR="00000000" w:rsidRPr="00000000">
              <w:rPr>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2DE">
            <w:pPr>
              <w:rPr/>
            </w:pPr>
            <w:r w:rsidDel="00000000" w:rsidR="00000000" w:rsidRPr="00000000">
              <w:rPr>
                <w:rtl w:val="0"/>
              </w:rPr>
              <w:t xml:space="preserve">Código de vestuario</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b w:val="0"/>
              </w:rPr>
            </w:pPr>
            <w:r w:rsidDel="00000000" w:rsidR="00000000" w:rsidRPr="00000000">
              <w:rPr>
                <w:b w:val="0"/>
                <w:rtl w:val="0"/>
              </w:rPr>
              <w:t xml:space="preserve">En el contexto de los vendedores, el código de vestuario está asociado principalmente al tipo de portafolio que comercializan, a la empresa que representan y al tipo de cliente con el que interactúan.</w:t>
            </w:r>
          </w:p>
          <w:p w:rsidR="00000000" w:rsidDel="00000000" w:rsidP="00000000" w:rsidRDefault="00000000" w:rsidRPr="00000000" w14:paraId="000002E1">
            <w:pPr>
              <w:rPr>
                <w:b w:val="0"/>
              </w:rPr>
            </w:pPr>
            <w:r w:rsidDel="00000000" w:rsidR="00000000" w:rsidRPr="00000000">
              <w:rPr>
                <w:rtl w:val="0"/>
              </w:rPr>
            </w:r>
          </w:p>
          <w:p w:rsidR="00000000" w:rsidDel="00000000" w:rsidP="00000000" w:rsidRDefault="00000000" w:rsidRPr="00000000" w14:paraId="000002E2">
            <w:pPr>
              <w:rPr>
                <w:b w:val="0"/>
                <w:color w:val="38761d"/>
              </w:rPr>
            </w:pPr>
            <w:r w:rsidDel="00000000" w:rsidR="00000000" w:rsidRPr="00000000">
              <w:rPr>
                <w:b w:val="0"/>
                <w:color w:val="38761d"/>
                <w:rtl w:val="0"/>
              </w:rPr>
              <w:t xml:space="preserve">Por ejemplo, en el sector turístico es muy usual que los diferentes actores de la cadena usen uniforme, porque permite la identificación de la marca; sin embargo, en ventas empresariales el vestuario es más formal y propio de cada vendedor.</w:t>
            </w:r>
          </w:p>
          <w:p w:rsidR="00000000" w:rsidDel="00000000" w:rsidP="00000000" w:rsidRDefault="00000000" w:rsidRPr="00000000" w14:paraId="000002E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4">
            <w:pPr>
              <w:rPr>
                <w:color w:val="666666"/>
              </w:rPr>
            </w:pPr>
            <w:r w:rsidDel="00000000" w:rsidR="00000000" w:rsidRPr="00000000">
              <w:rPr>
                <w:rtl w:val="0"/>
              </w:rPr>
              <w:t xml:space="preserve">Código de vestuario</w:t>
            </w:r>
            <w:r w:rsidDel="00000000" w:rsidR="00000000" w:rsidRPr="00000000">
              <w:rPr>
                <w:rtl w:val="0"/>
              </w:rPr>
            </w:r>
          </w:p>
          <w:p w:rsidR="00000000" w:rsidDel="00000000" w:rsidP="00000000" w:rsidRDefault="00000000" w:rsidRPr="00000000" w14:paraId="000002E5">
            <w:pPr>
              <w:widowControl w:val="0"/>
              <w:rPr/>
            </w:pPr>
            <w:r w:rsidDel="00000000" w:rsidR="00000000" w:rsidRPr="00000000">
              <w:rPr/>
              <w:drawing>
                <wp:inline distB="114300" distT="114300" distL="114300" distR="114300">
                  <wp:extent cx="1781175" cy="1333500"/>
                  <wp:effectExtent b="0" l="0" r="0" t="0"/>
                  <wp:docPr id="389"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17811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widowControl w:val="0"/>
              <w:rPr/>
            </w:pPr>
            <w:r w:rsidDel="00000000" w:rsidR="00000000" w:rsidRPr="00000000">
              <w:rPr>
                <w:rtl w:val="0"/>
              </w:rPr>
            </w:r>
          </w:p>
          <w:p w:rsidR="00000000" w:rsidDel="00000000" w:rsidP="00000000" w:rsidRDefault="00000000" w:rsidRPr="00000000" w14:paraId="000002E7">
            <w:pPr>
              <w:widowControl w:val="0"/>
              <w:rPr>
                <w:color w:val="666666"/>
              </w:rPr>
            </w:pPr>
            <w:hyperlink r:id="rId90">
              <w:r w:rsidDel="00000000" w:rsidR="00000000" w:rsidRPr="00000000">
                <w:rPr>
                  <w:color w:val="1155cc"/>
                  <w:u w:val="single"/>
                  <w:rtl w:val="0"/>
                </w:rPr>
                <w:t xml:space="preserve">https://img.freepik.com/vector-premium/mujeres-negocios-elegantes-isometricas-ropa-formal-vestuario-base-codigo-vestimenta-corporativa-femenina-concepto-negociaciones-comerciales-set-crear-personaje-oficinista_589019-3194.jpg?w=740</w:t>
              </w:r>
            </w:hyperlink>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Nota. Elaborar imagen </w:t>
            </w:r>
          </w:p>
          <w:p w:rsidR="00000000" w:rsidDel="00000000" w:rsidP="00000000" w:rsidRDefault="00000000" w:rsidRPr="00000000" w14:paraId="000002E9">
            <w:pPr>
              <w:rPr>
                <w:color w:val="666666"/>
              </w:rPr>
            </w:pPr>
            <w:r w:rsidDel="00000000" w:rsidR="00000000" w:rsidRPr="00000000">
              <w:rPr>
                <w:rtl w:val="0"/>
              </w:rPr>
              <w:t xml:space="preserve">124103_i24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A">
            <w:pPr>
              <w:widowControl w:val="0"/>
              <w:rPr>
                <w:color w:val="ff0000"/>
              </w:rPr>
            </w:pPr>
            <w:sdt>
              <w:sdtPr>
                <w:tag w:val="goog_rdk_75"/>
              </w:sdtPr>
              <w:sdtContent>
                <w:del w:author="Manuela Herrera Acevedo" w:id="14" w:date="2023-03-02T01:13:55Z">
                  <w:r w:rsidDel="00000000" w:rsidR="00000000" w:rsidRPr="00000000">
                    <w:rPr>
                      <w:color w:val="ff0000"/>
                      <w:rtl w:val="0"/>
                    </w:rPr>
                    <w:delText xml:space="preserve">Paso 3</w:delText>
                  </w:r>
                </w:del>
              </w:sdtContent>
            </w:sdt>
            <w:r w:rsidDel="00000000" w:rsidR="00000000" w:rsidRPr="00000000">
              <w:rPr>
                <w:rtl w:val="0"/>
              </w:rPr>
            </w:r>
          </w:p>
        </w:tc>
        <w:tc>
          <w:tcPr>
            <w:shd w:fill="auto" w:val="clear"/>
            <w:tcMar>
              <w:top w:w="100.0" w:type="dxa"/>
              <w:left w:w="100.0" w:type="dxa"/>
              <w:bottom w:w="100.0" w:type="dxa"/>
              <w:right w:w="100.0" w:type="dxa"/>
            </w:tcMar>
          </w:tcPr>
          <w:sdt>
            <w:sdtPr>
              <w:tag w:val="goog_rdk_78"/>
            </w:sdtPr>
            <w:sdtContent>
              <w:p w:rsidR="00000000" w:rsidDel="00000000" w:rsidP="00000000" w:rsidRDefault="00000000" w:rsidRPr="00000000" w14:paraId="000002EB">
                <w:pPr>
                  <w:rPr>
                    <w:del w:author="Hernando Garcia Plata" w:id="15" w:date="2023-02-21T12:50:02Z"/>
                    <w:color w:val="ff0000"/>
                  </w:rPr>
                </w:pPr>
                <w:sdt>
                  <w:sdtPr>
                    <w:tag w:val="goog_rdk_77"/>
                  </w:sdtPr>
                  <w:sdtContent>
                    <w:del w:author="Hernando Garcia Plata" w:id="15" w:date="2023-02-21T12:50:02Z">
                      <w:r w:rsidDel="00000000" w:rsidR="00000000" w:rsidRPr="00000000">
                        <w:rPr>
                          <w:color w:val="ff0000"/>
                          <w:rtl w:val="0"/>
                        </w:rPr>
                        <w:delText xml:space="preserve">Identificación de la marca</w:delText>
                      </w:r>
                    </w:del>
                  </w:sdtContent>
                </w:sdt>
              </w:p>
            </w:sdtContent>
          </w:sdt>
          <w:p w:rsidR="00000000" w:rsidDel="00000000" w:rsidP="00000000" w:rsidRDefault="00000000" w:rsidRPr="00000000" w14:paraId="000002EC">
            <w:pPr>
              <w:rPr>
                <w:color w:val="ff0000"/>
              </w:rPr>
            </w:pPr>
            <w:sdt>
              <w:sdtPr>
                <w:tag w:val="goog_rdk_79"/>
              </w:sdtPr>
              <w:sdtContent>
                <w:del w:author="Hernando Garcia Plata" w:id="15" w:date="2023-02-21T12:50:02Z">
                  <w:r w:rsidDel="00000000" w:rsidR="00000000" w:rsidRPr="00000000">
                    <w:rPr>
                      <w:b w:val="0"/>
                      <w:color w:val="ff0000"/>
                      <w:rtl w:val="0"/>
                    </w:rPr>
                    <w:delText xml:space="preserve">Por ejemplo, en el sector turístico es muy usual que los diferentes actores de la cadena usen uniforme, porque permite la identificación de la marca; sin embargo, en ventas empresariales el vestuario es más formal y propio de cada vendedor</w:delText>
                  </w:r>
                  <w:r w:rsidDel="00000000" w:rsidR="00000000" w:rsidRPr="00000000">
                    <w:rPr>
                      <w:color w:val="ff0000"/>
                      <w:rtl w:val="0"/>
                    </w:rPr>
                    <w:delText xml:space="preserve">.</w:delText>
                  </w:r>
                </w:del>
              </w:sdtContent>
            </w:sdt>
            <w:r w:rsidDel="00000000" w:rsidR="00000000" w:rsidRPr="00000000">
              <w:rPr>
                <w:rtl w:val="0"/>
              </w:rPr>
            </w:r>
          </w:p>
        </w:tc>
        <w:tc>
          <w:tcPr>
            <w:shd w:fill="auto" w:val="clear"/>
            <w:tcMar>
              <w:top w:w="100.0" w:type="dxa"/>
              <w:left w:w="100.0" w:type="dxa"/>
              <w:bottom w:w="100.0" w:type="dxa"/>
              <w:right w:w="100.0" w:type="dxa"/>
            </w:tcMar>
          </w:tcPr>
          <w:sdt>
            <w:sdtPr>
              <w:tag w:val="goog_rdk_82"/>
            </w:sdtPr>
            <w:sdtContent>
              <w:p w:rsidR="00000000" w:rsidDel="00000000" w:rsidP="00000000" w:rsidRDefault="00000000" w:rsidRPr="00000000" w14:paraId="000002ED">
                <w:pPr>
                  <w:rPr>
                    <w:del w:author="Hernando Garcia Plata" w:id="15" w:date="2023-02-21T12:50:02Z"/>
                    <w:color w:val="666666"/>
                  </w:rPr>
                </w:pPr>
                <w:sdt>
                  <w:sdtPr>
                    <w:tag w:val="goog_rdk_81"/>
                  </w:sdtPr>
                  <w:sdtContent>
                    <w:del w:author="Hernando Garcia Plata" w:id="15" w:date="2023-02-21T12:50:02Z">
                      <w:r w:rsidDel="00000000" w:rsidR="00000000" w:rsidRPr="00000000">
                        <w:rPr>
                          <w:rtl w:val="0"/>
                        </w:rPr>
                        <w:delText xml:space="preserve">Identificación de la marca</w:delText>
                      </w:r>
                      <w:r w:rsidDel="00000000" w:rsidR="00000000" w:rsidRPr="00000000">
                        <w:rPr>
                          <w:rtl w:val="0"/>
                        </w:rPr>
                      </w:r>
                    </w:del>
                  </w:sdtContent>
                </w:sdt>
              </w:p>
            </w:sdtContent>
          </w:sdt>
          <w:sdt>
            <w:sdtPr>
              <w:tag w:val="goog_rdk_85"/>
            </w:sdtPr>
            <w:sdtContent>
              <w:p w:rsidR="00000000" w:rsidDel="00000000" w:rsidP="00000000" w:rsidRDefault="00000000" w:rsidRPr="00000000" w14:paraId="000002EE">
                <w:pPr>
                  <w:jc w:val="center"/>
                  <w:rPr>
                    <w:del w:author="Hernando Garcia Plata" w:id="15" w:date="2023-02-21T12:50:02Z"/>
                  </w:rPr>
                </w:pPr>
                <w:sdt>
                  <w:sdtPr>
                    <w:tag w:val="goog_rdk_83"/>
                  </w:sdtPr>
                  <w:sdtContent>
                    <w:del w:author="Hernando Garcia Plata" w:id="15" w:date="2023-02-21T12:50:02Z"/>
                    <w:sdt>
                      <w:sdtPr>
                        <w:tag w:val="goog_rdk_84"/>
                      </w:sdtPr>
                      <w:sdtContent>
                        <w:commentRangeStart w:id="5"/>
                      </w:sdtContent>
                    </w:sdt>
                    <w:del w:author="Hernando Garcia Plata" w:id="15" w:date="2023-02-21T12:50:02Z">
                      <w:r w:rsidDel="00000000" w:rsidR="00000000" w:rsidRPr="00000000">
                        <w:rPr/>
                        <w:drawing>
                          <wp:inline distB="0" distT="0" distL="0" distR="0">
                            <wp:extent cx="1781175" cy="1193800"/>
                            <wp:effectExtent b="0" l="0" r="0" t="0"/>
                            <wp:docPr descr="Elegante mujer en traje y sombrero con bolso en habitación. Foto Premium " id="390" name="image11.jpg"/>
                            <a:graphic>
                              <a:graphicData uri="http://schemas.openxmlformats.org/drawingml/2006/picture">
                                <pic:pic>
                                  <pic:nvPicPr>
                                    <pic:cNvPr descr="Elegante mujer en traje y sombrero con bolso en habitación. Foto Premium " id="0" name="image11.jpg"/>
                                    <pic:cNvPicPr preferRelativeResize="0"/>
                                  </pic:nvPicPr>
                                  <pic:blipFill>
                                    <a:blip r:embed="rId91"/>
                                    <a:srcRect b="0" l="0" r="0" t="0"/>
                                    <a:stretch>
                                      <a:fillRect/>
                                    </a:stretch>
                                  </pic:blipFill>
                                  <pic:spPr>
                                    <a:xfrm>
                                      <a:off x="0" y="0"/>
                                      <a:ext cx="1781175" cy="1193800"/>
                                    </a:xfrm>
                                    <a:prstGeom prst="rect"/>
                                    <a:ln/>
                                  </pic:spPr>
                                </pic:pic>
                              </a:graphicData>
                            </a:graphic>
                          </wp:inline>
                        </w:drawing>
                      </w:r>
                      <w:commentRangeEnd w:id="5"/>
                      <w:r w:rsidDel="00000000" w:rsidR="00000000" w:rsidRPr="00000000">
                        <w:commentReference w:id="5"/>
                      </w:r>
                      <w:r w:rsidDel="00000000" w:rsidR="00000000" w:rsidRPr="00000000">
                        <w:rPr>
                          <w:rtl w:val="0"/>
                        </w:rPr>
                      </w:r>
                    </w:del>
                  </w:sdtContent>
                </w:sdt>
              </w:p>
            </w:sdtContent>
          </w:sdt>
          <w:sdt>
            <w:sdtPr>
              <w:tag w:val="goog_rdk_87"/>
            </w:sdtPr>
            <w:sdtContent>
              <w:p w:rsidR="00000000" w:rsidDel="00000000" w:rsidP="00000000" w:rsidRDefault="00000000" w:rsidRPr="00000000" w14:paraId="000002EF">
                <w:pPr>
                  <w:widowControl w:val="0"/>
                  <w:rPr>
                    <w:del w:author="Hernando Garcia Plata" w:id="15" w:date="2023-02-21T12:50:02Z"/>
                  </w:rPr>
                </w:pPr>
                <w:sdt>
                  <w:sdtPr>
                    <w:tag w:val="goog_rdk_86"/>
                  </w:sdtPr>
                  <w:sdtContent>
                    <w:del w:author="Hernando Garcia Plata" w:id="15" w:date="2023-02-21T12:50:02Z">
                      <w:r w:rsidDel="00000000" w:rsidR="00000000" w:rsidRPr="00000000">
                        <w:fldChar w:fldCharType="begin"/>
                      </w:r>
                      <w:r w:rsidDel="00000000" w:rsidR="00000000" w:rsidRPr="00000000">
                        <w:delInstrText xml:space="preserve">HYPERLINK "https://www.freepik.es/fotos-premium/elegante-mujer-traje-sombrero-bolso-habitacion_3918446.htm#query=glamour&amp;position=8&amp;from_view=search"</w:delInstrText>
                      </w:r>
                      <w:r w:rsidDel="00000000" w:rsidR="00000000" w:rsidRPr="00000000">
                        <w:fldChar w:fldCharType="separate"/>
                      </w:r>
                      <w:r w:rsidDel="00000000" w:rsidR="00000000" w:rsidRPr="00000000">
                        <w:rPr>
                          <w:color w:val="0000ff"/>
                          <w:u w:val="single"/>
                          <w:rtl w:val="0"/>
                        </w:rPr>
                        <w:delText xml:space="preserve">https://www.freepik.es/fotos-premium/elegante-mujer-traje-sombrero-bolso-habitacion_3918446.htm#query=glamour&amp;position=8&amp;from_view=search</w:delText>
                      </w:r>
                      <w:r w:rsidDel="00000000" w:rsidR="00000000" w:rsidRPr="00000000">
                        <w:fldChar w:fldCharType="end"/>
                      </w:r>
                      <w:r w:rsidDel="00000000" w:rsidR="00000000" w:rsidRPr="00000000">
                        <w:rPr>
                          <w:rtl w:val="0"/>
                        </w:rPr>
                      </w:r>
                    </w:del>
                  </w:sdtContent>
                </w:sdt>
              </w:p>
            </w:sdtContent>
          </w:sdt>
          <w:sdt>
            <w:sdtPr>
              <w:tag w:val="goog_rdk_89"/>
            </w:sdtPr>
            <w:sdtContent>
              <w:p w:rsidR="00000000" w:rsidDel="00000000" w:rsidP="00000000" w:rsidRDefault="00000000" w:rsidRPr="00000000" w14:paraId="000002F0">
                <w:pPr>
                  <w:widowControl w:val="0"/>
                  <w:rPr>
                    <w:del w:author="Hernando Garcia Plata" w:id="15" w:date="2023-02-21T12:50:02Z"/>
                  </w:rPr>
                </w:pPr>
                <w:sdt>
                  <w:sdtPr>
                    <w:tag w:val="goog_rdk_88"/>
                  </w:sdtPr>
                  <w:sdtContent>
                    <w:del w:author="Hernando Garcia Plata" w:id="15" w:date="2023-02-21T12:50:02Z">
                      <w:r w:rsidDel="00000000" w:rsidR="00000000" w:rsidRPr="00000000">
                        <w:rPr>
                          <w:rtl w:val="0"/>
                        </w:rPr>
                      </w:r>
                    </w:del>
                  </w:sdtContent>
                </w:sdt>
              </w:p>
            </w:sdtContent>
          </w:sdt>
          <w:sdt>
            <w:sdtPr>
              <w:tag w:val="goog_rdk_91"/>
            </w:sdtPr>
            <w:sdtContent>
              <w:p w:rsidR="00000000" w:rsidDel="00000000" w:rsidP="00000000" w:rsidRDefault="00000000" w:rsidRPr="00000000" w14:paraId="000002F1">
                <w:pPr>
                  <w:rPr>
                    <w:del w:author="Hernando Garcia Plata" w:id="15" w:date="2023-02-21T12:50:02Z"/>
                  </w:rPr>
                </w:pPr>
                <w:sdt>
                  <w:sdtPr>
                    <w:tag w:val="goog_rdk_90"/>
                  </w:sdtPr>
                  <w:sdtContent>
                    <w:del w:author="Hernando Garcia Plata" w:id="15" w:date="2023-02-21T12:50:02Z">
                      <w:r w:rsidDel="00000000" w:rsidR="00000000" w:rsidRPr="00000000">
                        <w:rPr>
                          <w:rtl w:val="0"/>
                        </w:rPr>
                        <w:delText xml:space="preserve">Nota. Elaborar imagen </w:delText>
                      </w:r>
                    </w:del>
                  </w:sdtContent>
                </w:sdt>
              </w:p>
            </w:sdtContent>
          </w:sdt>
          <w:p w:rsidR="00000000" w:rsidDel="00000000" w:rsidP="00000000" w:rsidRDefault="00000000" w:rsidRPr="00000000" w14:paraId="000002F2">
            <w:pPr>
              <w:rPr/>
            </w:pPr>
            <w:sdt>
              <w:sdtPr>
                <w:tag w:val="goog_rdk_92"/>
              </w:sdtPr>
              <w:sdtContent>
                <w:del w:author="Hernando Garcia Plata" w:id="15" w:date="2023-02-21T12:50:02Z">
                  <w:r w:rsidDel="00000000" w:rsidR="00000000" w:rsidRPr="00000000">
                    <w:rPr>
                      <w:rtl w:val="0"/>
                    </w:rPr>
                    <w:delText xml:space="preserve">124103_i25</w:delText>
                  </w:r>
                </w:del>
              </w:sdtContent>
            </w:sdt>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sdt>
            <w:sdtPr>
              <w:tag w:val="goog_rdk_96"/>
            </w:sdtPr>
            <w:sdtContent>
              <w:p w:rsidR="00000000" w:rsidDel="00000000" w:rsidP="00000000" w:rsidRDefault="00000000" w:rsidRPr="00000000" w14:paraId="000002F3">
                <w:pPr>
                  <w:widowControl w:val="0"/>
                  <w:rPr>
                    <w:ins w:author="Manuela Herrera Acevedo" w:id="16" w:date="2023-03-02T01:13:13Z"/>
                    <w:color w:val="ff0000"/>
                  </w:rPr>
                </w:pPr>
                <w:sdt>
                  <w:sdtPr>
                    <w:tag w:val="goog_rdk_94"/>
                  </w:sdtPr>
                  <w:sdtContent>
                    <w:del w:author="Manuela Herrera Acevedo" w:id="16" w:date="2023-03-02T01:13:13Z">
                      <w:r w:rsidDel="00000000" w:rsidR="00000000" w:rsidRPr="00000000">
                        <w:rPr>
                          <w:color w:val="ff0000"/>
                          <w:rtl w:val="0"/>
                        </w:rPr>
                        <w:delText xml:space="preserve">Paso 4</w:delText>
                      </w:r>
                    </w:del>
                  </w:sdtContent>
                </w:sdt>
                <w:sdt>
                  <w:sdtPr>
                    <w:tag w:val="goog_rdk_95"/>
                  </w:sdtPr>
                  <w:sdtContent>
                    <w:ins w:author="Manuela Herrera Acevedo" w:id="16" w:date="2023-03-02T01:13:13Z">
                      <w:r w:rsidDel="00000000" w:rsidR="00000000" w:rsidRPr="00000000">
                        <w:rPr>
                          <w:rtl w:val="0"/>
                        </w:rPr>
                      </w:r>
                    </w:ins>
                  </w:sdtContent>
                </w:sdt>
              </w:p>
            </w:sdtContent>
          </w:sdt>
          <w:p w:rsidR="00000000" w:rsidDel="00000000" w:rsidP="00000000" w:rsidRDefault="00000000" w:rsidRPr="00000000" w14:paraId="000002F4">
            <w:pPr>
              <w:widowControl w:val="0"/>
              <w:rPr>
                <w:color w:val="ff0000"/>
              </w:rPr>
            </w:pPr>
            <w:sdt>
              <w:sdtPr>
                <w:tag w:val="goog_rdk_98"/>
              </w:sdtPr>
              <w:sdtContent>
                <w:ins w:author="Manuela Herrera Acevedo" w:id="17" w:date="2023-03-02T01:13:15Z">
                  <w:r w:rsidDel="00000000" w:rsidR="00000000" w:rsidRPr="00000000">
                    <w:rPr>
                      <w:color w:val="ff0000"/>
                      <w:rtl w:val="0"/>
                    </w:rPr>
                    <w:t xml:space="preserve">Paso 3</w:t>
                  </w:r>
                </w:ins>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5">
            <w:pPr>
              <w:rPr/>
            </w:pPr>
            <w:r w:rsidDel="00000000" w:rsidR="00000000" w:rsidRPr="00000000">
              <w:rPr>
                <w:rtl w:val="0"/>
              </w:rPr>
              <w:t xml:space="preserve">Forma de presentarse con el cliente</w:t>
            </w:r>
          </w:p>
          <w:p w:rsidR="00000000" w:rsidDel="00000000" w:rsidP="00000000" w:rsidRDefault="00000000" w:rsidRPr="00000000" w14:paraId="000002F6">
            <w:pPr>
              <w:rPr>
                <w:b w:val="0"/>
                <w:color w:val="38761d"/>
              </w:rPr>
            </w:pPr>
            <w:r w:rsidDel="00000000" w:rsidR="00000000" w:rsidRPr="00000000">
              <w:rPr>
                <w:b w:val="0"/>
                <w:color w:val="ff0000"/>
                <w:rtl w:val="0"/>
              </w:rPr>
              <w:t xml:space="preserve">L</w:t>
            </w:r>
            <w:r w:rsidDel="00000000" w:rsidR="00000000" w:rsidRPr="00000000">
              <w:rPr>
                <w:b w:val="0"/>
                <w:color w:val="38761d"/>
                <w:rtl w:val="0"/>
              </w:rPr>
              <w:t xml:space="preserve">a empresa debe definir cómo se deben presentar los colaboradores cuando van a tener interacción con un cliente (Protocolo de presentación). Sin embargo, lo mínimo que se debe asegurar es saludar, indicar el nombre con apellidos y el cargo. </w:t>
            </w:r>
          </w:p>
        </w:tc>
        <w:tc>
          <w:tcPr>
            <w:shd w:fill="auto" w:val="clear"/>
            <w:tcMar>
              <w:top w:w="100.0" w:type="dxa"/>
              <w:left w:w="100.0" w:type="dxa"/>
              <w:bottom w:w="100.0" w:type="dxa"/>
              <w:right w:w="100.0" w:type="dxa"/>
            </w:tcMar>
          </w:tcPr>
          <w:p w:rsidR="00000000" w:rsidDel="00000000" w:rsidP="00000000" w:rsidRDefault="00000000" w:rsidRPr="00000000" w14:paraId="000002F7">
            <w:pPr>
              <w:rPr>
                <w:color w:val="666666"/>
              </w:rPr>
            </w:pPr>
            <w:r w:rsidDel="00000000" w:rsidR="00000000" w:rsidRPr="00000000">
              <w:rPr>
                <w:rtl w:val="0"/>
              </w:rPr>
              <w:t xml:space="preserve">Forma de presentarse con el cliente</w:t>
            </w:r>
            <w:r w:rsidDel="00000000" w:rsidR="00000000" w:rsidRPr="00000000">
              <w:rPr>
                <w:rtl w:val="0"/>
              </w:rPr>
            </w:r>
          </w:p>
          <w:p w:rsidR="00000000" w:rsidDel="00000000" w:rsidP="00000000" w:rsidRDefault="00000000" w:rsidRPr="00000000" w14:paraId="000002F8">
            <w:pPr>
              <w:widowControl w:val="0"/>
              <w:rPr/>
            </w:pPr>
            <w:r w:rsidDel="00000000" w:rsidR="00000000" w:rsidRPr="00000000">
              <w:rPr/>
              <w:drawing>
                <wp:inline distB="114300" distT="114300" distL="114300" distR="114300">
                  <wp:extent cx="1781175" cy="1193800"/>
                  <wp:effectExtent b="0" l="0" r="0" t="0"/>
                  <wp:docPr id="438"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widowControl w:val="0"/>
              <w:rPr/>
            </w:pPr>
            <w:r w:rsidDel="00000000" w:rsidR="00000000" w:rsidRPr="00000000">
              <w:rPr>
                <w:rtl w:val="0"/>
              </w:rPr>
            </w:r>
          </w:p>
          <w:p w:rsidR="00000000" w:rsidDel="00000000" w:rsidP="00000000" w:rsidRDefault="00000000" w:rsidRPr="00000000" w14:paraId="000002FA">
            <w:pPr>
              <w:widowControl w:val="0"/>
              <w:rPr/>
            </w:pPr>
            <w:hyperlink r:id="rId93">
              <w:r w:rsidDel="00000000" w:rsidR="00000000" w:rsidRPr="00000000">
                <w:rPr>
                  <w:color w:val="1155cc"/>
                  <w:u w:val="single"/>
                  <w:rtl w:val="0"/>
                </w:rPr>
                <w:t xml:space="preserve">https://img.freepik.com/fotos-premium/ayudante-tienda-mujer-sonriendo-ofreciendo-traje_85574-11180.jpg?w=740</w:t>
              </w:r>
            </w:hyperlink>
            <w:r w:rsidDel="00000000" w:rsidR="00000000" w:rsidRPr="00000000">
              <w:rPr>
                <w:rtl w:val="0"/>
              </w:rPr>
            </w:r>
          </w:p>
          <w:p w:rsidR="00000000" w:rsidDel="00000000" w:rsidP="00000000" w:rsidRDefault="00000000" w:rsidRPr="00000000" w14:paraId="000002FB">
            <w:pPr>
              <w:widowControl w:val="0"/>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Nota. Elaborar imagen </w:t>
            </w:r>
          </w:p>
          <w:p w:rsidR="00000000" w:rsidDel="00000000" w:rsidP="00000000" w:rsidRDefault="00000000" w:rsidRPr="00000000" w14:paraId="000002FD">
            <w:pPr>
              <w:rPr/>
            </w:pPr>
            <w:r w:rsidDel="00000000" w:rsidR="00000000" w:rsidRPr="00000000">
              <w:rPr>
                <w:rtl w:val="0"/>
              </w:rPr>
              <w:t xml:space="preserve">124103_i26</w:t>
            </w:r>
          </w:p>
        </w:tc>
      </w:tr>
      <w:tr>
        <w:trPr>
          <w:cantSplit w:val="0"/>
          <w:trHeight w:val="420" w:hRule="atLeast"/>
          <w:tblHeader w:val="0"/>
        </w:trPr>
        <w:tc>
          <w:tcPr>
            <w:shd w:fill="auto" w:val="clear"/>
            <w:tcMar>
              <w:top w:w="100.0" w:type="dxa"/>
              <w:left w:w="100.0" w:type="dxa"/>
              <w:bottom w:w="100.0" w:type="dxa"/>
              <w:right w:w="100.0" w:type="dxa"/>
            </w:tcMar>
          </w:tcPr>
          <w:sdt>
            <w:sdtPr>
              <w:tag w:val="goog_rdk_102"/>
            </w:sdtPr>
            <w:sdtContent>
              <w:p w:rsidR="00000000" w:rsidDel="00000000" w:rsidP="00000000" w:rsidRDefault="00000000" w:rsidRPr="00000000" w14:paraId="000002FE">
                <w:pPr>
                  <w:widowControl w:val="0"/>
                  <w:rPr>
                    <w:ins w:author="Manuela Herrera Acevedo" w:id="19" w:date="2023-03-02T01:14:18Z"/>
                    <w:color w:val="ff0000"/>
                  </w:rPr>
                </w:pPr>
                <w:sdt>
                  <w:sdtPr>
                    <w:tag w:val="goog_rdk_100"/>
                  </w:sdtPr>
                  <w:sdtContent>
                    <w:del w:author="Manuela Herrera Acevedo" w:id="18" w:date="2023-03-02T01:14:16Z">
                      <w:r w:rsidDel="00000000" w:rsidR="00000000" w:rsidRPr="00000000">
                        <w:rPr>
                          <w:color w:val="ff0000"/>
                          <w:rtl w:val="0"/>
                        </w:rPr>
                        <w:delText xml:space="preserve">Paso 5</w:delText>
                      </w:r>
                    </w:del>
                  </w:sdtContent>
                </w:sdt>
                <w:sdt>
                  <w:sdtPr>
                    <w:tag w:val="goog_rdk_101"/>
                  </w:sdtPr>
                  <w:sdtContent>
                    <w:ins w:author="Manuela Herrera Acevedo" w:id="19" w:date="2023-03-02T01:14:18Z">
                      <w:r w:rsidDel="00000000" w:rsidR="00000000" w:rsidRPr="00000000">
                        <w:rPr>
                          <w:rtl w:val="0"/>
                        </w:rPr>
                      </w:r>
                    </w:ins>
                  </w:sdtContent>
                </w:sdt>
              </w:p>
            </w:sdtContent>
          </w:sdt>
          <w:p w:rsidR="00000000" w:rsidDel="00000000" w:rsidP="00000000" w:rsidRDefault="00000000" w:rsidRPr="00000000" w14:paraId="000002FF">
            <w:pPr>
              <w:widowControl w:val="0"/>
              <w:rPr>
                <w:color w:val="ff0000"/>
              </w:rPr>
            </w:pPr>
            <w:sdt>
              <w:sdtPr>
                <w:tag w:val="goog_rdk_103"/>
              </w:sdtPr>
              <w:sdtContent>
                <w:ins w:author="Manuela Herrera Acevedo" w:id="19" w:date="2023-03-02T01:14:18Z">
                  <w:r w:rsidDel="00000000" w:rsidR="00000000" w:rsidRPr="00000000">
                    <w:rPr>
                      <w:color w:val="ff0000"/>
                      <w:rtl w:val="0"/>
                    </w:rPr>
                    <w:t xml:space="preserve">Paso 4</w:t>
                  </w:r>
                </w:ins>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rPr/>
            </w:pPr>
            <w:r w:rsidDel="00000000" w:rsidR="00000000" w:rsidRPr="00000000">
              <w:rPr>
                <w:rtl w:val="0"/>
              </w:rPr>
              <w:t xml:space="preserve">Normas de cortesía</w:t>
            </w:r>
          </w:p>
          <w:p w:rsidR="00000000" w:rsidDel="00000000" w:rsidP="00000000" w:rsidRDefault="00000000" w:rsidRPr="00000000" w14:paraId="00000301">
            <w:pPr>
              <w:rPr>
                <w:b w:val="0"/>
                <w:color w:val="999999"/>
              </w:rPr>
            </w:pPr>
            <w:r w:rsidDel="00000000" w:rsidR="00000000" w:rsidRPr="00000000">
              <w:rPr>
                <w:b w:val="0"/>
                <w:color w:val="ff0000"/>
                <w:rtl w:val="0"/>
              </w:rPr>
              <w:t xml:space="preserve">Deben hacer parte de cada individuo, sin importar su rol. Es importante resaltar que con los clientes siempre deben estar presentes las normas de cortesía, las cuales se reflejan en gestos como saludar, despedirse, dar las gracias y pedir el favor (comunicación verbal y no verbal).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2">
            <w:pPr>
              <w:rPr>
                <w:color w:val="666666"/>
              </w:rPr>
            </w:pPr>
            <w:r w:rsidDel="00000000" w:rsidR="00000000" w:rsidRPr="00000000">
              <w:rPr>
                <w:rtl w:val="0"/>
              </w:rPr>
              <w:t xml:space="preserve">Normas de cortesía</w:t>
            </w:r>
            <w:r w:rsidDel="00000000" w:rsidR="00000000" w:rsidRPr="00000000">
              <w:rPr>
                <w:rtl w:val="0"/>
              </w:rPr>
            </w:r>
          </w:p>
          <w:p w:rsidR="00000000" w:rsidDel="00000000" w:rsidP="00000000" w:rsidRDefault="00000000" w:rsidRPr="00000000" w14:paraId="00000303">
            <w:pPr>
              <w:widowControl w:val="0"/>
              <w:rPr/>
            </w:pPr>
            <w:r w:rsidDel="00000000" w:rsidR="00000000" w:rsidRPr="00000000">
              <w:rPr/>
              <w:drawing>
                <wp:inline distB="114300" distT="114300" distL="114300" distR="114300">
                  <wp:extent cx="1781175" cy="1778000"/>
                  <wp:effectExtent b="0" l="0" r="0" t="0"/>
                  <wp:docPr id="441" name="image58.png"/>
                  <a:graphic>
                    <a:graphicData uri="http://schemas.openxmlformats.org/drawingml/2006/picture">
                      <pic:pic>
                        <pic:nvPicPr>
                          <pic:cNvPr id="0" name="image58.png"/>
                          <pic:cNvPicPr preferRelativeResize="0"/>
                        </pic:nvPicPr>
                        <pic:blipFill>
                          <a:blip r:embed="rId94"/>
                          <a:srcRect b="0" l="0" r="0" t="0"/>
                          <a:stretch>
                            <a:fillRect/>
                          </a:stretch>
                        </pic:blipFill>
                        <pic:spPr>
                          <a:xfrm>
                            <a:off x="0" y="0"/>
                            <a:ext cx="178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rPr>
                <w:color w:val="666666"/>
              </w:rPr>
            </w:pPr>
            <w:hyperlink r:id="rId95">
              <w:r w:rsidDel="00000000" w:rsidR="00000000" w:rsidRPr="00000000">
                <w:rPr>
                  <w:color w:val="1155cc"/>
                  <w:u w:val="single"/>
                  <w:rtl w:val="0"/>
                </w:rPr>
                <w:t xml:space="preserve">https://img.freepik.com/vector-gratis/ilustracion-concepto-trato-negocios_114360-1103.jpg?w=740&amp;t=st=1666567681~exp=1666568281~hmac=12d439e5867709d6a2c866dddeed3f6f0534db3160bd5de19ce232328a501e78</w:t>
              </w:r>
            </w:hyperlink>
            <w:r w:rsidDel="00000000" w:rsidR="00000000" w:rsidRPr="00000000">
              <w:rPr>
                <w:rtl w:val="0"/>
              </w:rPr>
            </w:r>
          </w:p>
          <w:p w:rsidR="00000000" w:rsidDel="00000000" w:rsidP="00000000" w:rsidRDefault="00000000" w:rsidRPr="00000000" w14:paraId="00000305">
            <w:pPr>
              <w:widowControl w:val="0"/>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Nota. Elaborar imagen </w:t>
            </w:r>
          </w:p>
          <w:p w:rsidR="00000000" w:rsidDel="00000000" w:rsidP="00000000" w:rsidRDefault="00000000" w:rsidRPr="00000000" w14:paraId="00000307">
            <w:pPr>
              <w:rPr>
                <w:color w:val="666666"/>
              </w:rPr>
            </w:pPr>
            <w:r w:rsidDel="00000000" w:rsidR="00000000" w:rsidRPr="00000000">
              <w:rPr>
                <w:rtl w:val="0"/>
              </w:rPr>
              <w:t xml:space="preserve">124103_i27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widowControl w:val="0"/>
              <w:rPr>
                <w:color w:val="ff0000"/>
              </w:rPr>
            </w:pPr>
            <w:sdt>
              <w:sdtPr>
                <w:tag w:val="goog_rdk_105"/>
              </w:sdtPr>
              <w:sdtContent>
                <w:del w:author="Hernando Garcia Plata" w:id="20" w:date="2023-02-21T12:54:29Z"/>
                <w:sdt>
                  <w:sdtPr>
                    <w:tag w:val="goog_rdk_106"/>
                  </w:sdtPr>
                  <w:sdtContent>
                    <w:commentRangeStart w:id="6"/>
                  </w:sdtContent>
                </w:sdt>
                <w:del w:author="Hernando Garcia Plata" w:id="20" w:date="2023-02-21T12:54:29Z">
                  <w:r w:rsidDel="00000000" w:rsidR="00000000" w:rsidRPr="00000000">
                    <w:rPr>
                      <w:color w:val="ff0000"/>
                      <w:rtl w:val="0"/>
                    </w:rPr>
                    <w:delText xml:space="preserve">Paso 6</w:delText>
                  </w:r>
                </w:del>
              </w:sdtContent>
            </w:sdt>
            <w:commentRangeEnd w:id="6"/>
            <w:r w:rsidDel="00000000" w:rsidR="00000000" w:rsidRPr="00000000">
              <w:commentReference w:id="6"/>
            </w:r>
            <w:r w:rsidDel="00000000" w:rsidR="00000000" w:rsidRPr="00000000">
              <w:rPr>
                <w:rtl w:val="0"/>
              </w:rPr>
            </w:r>
          </w:p>
        </w:tc>
        <w:tc>
          <w:tcPr>
            <w:shd w:fill="auto" w:val="clear"/>
            <w:tcMar>
              <w:top w:w="100.0" w:type="dxa"/>
              <w:left w:w="100.0" w:type="dxa"/>
              <w:bottom w:w="100.0" w:type="dxa"/>
              <w:right w:w="100.0" w:type="dxa"/>
            </w:tcMar>
          </w:tcPr>
          <w:sdt>
            <w:sdtPr>
              <w:tag w:val="goog_rdk_109"/>
            </w:sdtPr>
            <w:sdtContent>
              <w:p w:rsidR="00000000" w:rsidDel="00000000" w:rsidP="00000000" w:rsidRDefault="00000000" w:rsidRPr="00000000" w14:paraId="00000309">
                <w:pPr>
                  <w:jc w:val="both"/>
                  <w:rPr>
                    <w:del w:author="Hernando Garcia Plata" w:id="20" w:date="2023-02-21T12:54:29Z"/>
                    <w:color w:val="ff0000"/>
                  </w:rPr>
                </w:pPr>
                <w:sdt>
                  <w:sdtPr>
                    <w:tag w:val="goog_rdk_108"/>
                  </w:sdtPr>
                  <w:sdtContent>
                    <w:del w:author="Hernando Garcia Plata" w:id="20" w:date="2023-02-21T12:54:29Z">
                      <w:r w:rsidDel="00000000" w:rsidR="00000000" w:rsidRPr="00000000">
                        <w:rPr>
                          <w:color w:val="ff0000"/>
                          <w:rtl w:val="0"/>
                        </w:rPr>
                        <w:delText xml:space="preserve">Etiqueta empresarial</w:delText>
                      </w:r>
                    </w:del>
                  </w:sdtContent>
                </w:sdt>
              </w:p>
            </w:sdtContent>
          </w:sdt>
          <w:p w:rsidR="00000000" w:rsidDel="00000000" w:rsidP="00000000" w:rsidRDefault="00000000" w:rsidRPr="00000000" w14:paraId="0000030A">
            <w:pPr>
              <w:jc w:val="both"/>
              <w:rPr>
                <w:b w:val="0"/>
                <w:color w:val="ff0000"/>
              </w:rPr>
            </w:pPr>
            <w:sdt>
              <w:sdtPr>
                <w:tag w:val="goog_rdk_110"/>
              </w:sdtPr>
              <w:sdtContent>
                <w:del w:author="Hernando Garcia Plata" w:id="20" w:date="2023-02-21T12:54:29Z">
                  <w:r w:rsidDel="00000000" w:rsidR="00000000" w:rsidRPr="00000000">
                    <w:rPr>
                      <w:b w:val="0"/>
                      <w:color w:val="ff0000"/>
                      <w:rtl w:val="0"/>
                    </w:rPr>
                    <w:delText xml:space="preserve">A modo de referente, Bogotá Emprende, a través de la Secretaría de Desarrollo Económico de Bogotá, Cámara de Comercio de Bogotá, plantea las reglas de oro en materia de etiqueta empresarial, las cuales tienen como fin dar algunas pautas para los colaboradores de la empresa, que permitan orientar de una forma más asertiva la comunicación.</w:delText>
                  </w:r>
                </w:del>
              </w:sdtContent>
            </w:sdt>
            <w:r w:rsidDel="00000000" w:rsidR="00000000" w:rsidRPr="00000000">
              <w:rPr>
                <w:rtl w:val="0"/>
              </w:rPr>
            </w:r>
          </w:p>
        </w:tc>
        <w:tc>
          <w:tcPr>
            <w:shd w:fill="auto" w:val="clear"/>
            <w:tcMar>
              <w:top w:w="100.0" w:type="dxa"/>
              <w:left w:w="100.0" w:type="dxa"/>
              <w:bottom w:w="100.0" w:type="dxa"/>
              <w:right w:w="100.0" w:type="dxa"/>
            </w:tcMar>
          </w:tcPr>
          <w:sdt>
            <w:sdtPr>
              <w:tag w:val="goog_rdk_113"/>
            </w:sdtPr>
            <w:sdtContent>
              <w:p w:rsidR="00000000" w:rsidDel="00000000" w:rsidP="00000000" w:rsidRDefault="00000000" w:rsidRPr="00000000" w14:paraId="0000030B">
                <w:pPr>
                  <w:jc w:val="both"/>
                  <w:rPr>
                    <w:del w:author="Hernando Garcia Plata" w:id="20" w:date="2023-02-21T12:54:29Z"/>
                    <w:color w:val="666666"/>
                  </w:rPr>
                </w:pPr>
                <w:sdt>
                  <w:sdtPr>
                    <w:tag w:val="goog_rdk_112"/>
                  </w:sdtPr>
                  <w:sdtContent>
                    <w:del w:author="Hernando Garcia Plata" w:id="20" w:date="2023-02-21T12:54:29Z">
                      <w:r w:rsidDel="00000000" w:rsidR="00000000" w:rsidRPr="00000000">
                        <w:rPr>
                          <w:rtl w:val="0"/>
                        </w:rPr>
                        <w:delText xml:space="preserve">Etiqueta empresarial</w:delText>
                      </w:r>
                      <w:r w:rsidDel="00000000" w:rsidR="00000000" w:rsidRPr="00000000">
                        <w:rPr>
                          <w:rtl w:val="0"/>
                        </w:rPr>
                      </w:r>
                    </w:del>
                  </w:sdtContent>
                </w:sdt>
              </w:p>
            </w:sdtContent>
          </w:sdt>
          <w:sdt>
            <w:sdtPr>
              <w:tag w:val="goog_rdk_115"/>
            </w:sdtPr>
            <w:sdtContent>
              <w:p w:rsidR="00000000" w:rsidDel="00000000" w:rsidP="00000000" w:rsidRDefault="00000000" w:rsidRPr="00000000" w14:paraId="0000030C">
                <w:pPr>
                  <w:ind w:firstLine="720"/>
                  <w:rPr>
                    <w:del w:author="Hernando Garcia Plata" w:id="20" w:date="2023-02-21T12:54:29Z"/>
                  </w:rPr>
                </w:pPr>
                <w:sdt>
                  <w:sdtPr>
                    <w:tag w:val="goog_rdk_114"/>
                  </w:sdtPr>
                  <w:sdtContent>
                    <w:del w:author="Hernando Garcia Plata" w:id="20" w:date="2023-02-21T12:54:29Z">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209550</wp:posOffset>
                            </wp:positionV>
                            <wp:extent cx="1406965" cy="1406965"/>
                            <wp:effectExtent b="0" l="0" r="0" t="0"/>
                            <wp:wrapSquare wrapText="bothSides" distB="114300" distT="114300" distL="114300" distR="114300"/>
                            <wp:docPr id="415"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1406965" cy="1406965"/>
                                    </a:xfrm>
                                    <a:prstGeom prst="rect"/>
                                    <a:ln/>
                                  </pic:spPr>
                                </pic:pic>
                              </a:graphicData>
                            </a:graphic>
                          </wp:anchor>
                        </w:drawing>
                      </w:r>
                    </w:del>
                  </w:sdtContent>
                </w:sdt>
              </w:p>
            </w:sdtContent>
          </w:sdt>
          <w:sdt>
            <w:sdtPr>
              <w:tag w:val="goog_rdk_117"/>
            </w:sdtPr>
            <w:sdtContent>
              <w:p w:rsidR="00000000" w:rsidDel="00000000" w:rsidP="00000000" w:rsidRDefault="00000000" w:rsidRPr="00000000" w14:paraId="0000030D">
                <w:pPr>
                  <w:widowControl w:val="0"/>
                  <w:rPr>
                    <w:del w:author="Hernando Garcia Plata" w:id="20" w:date="2023-02-21T12:54:29Z"/>
                  </w:rPr>
                </w:pPr>
                <w:sdt>
                  <w:sdtPr>
                    <w:tag w:val="goog_rdk_116"/>
                  </w:sdtPr>
                  <w:sdtContent>
                    <w:del w:author="Hernando Garcia Plata" w:id="20" w:date="2023-02-21T12:54:29Z">
                      <w:r w:rsidDel="00000000" w:rsidR="00000000" w:rsidRPr="00000000">
                        <w:rPr>
                          <w:rtl w:val="0"/>
                        </w:rPr>
                      </w:r>
                    </w:del>
                  </w:sdtContent>
                </w:sdt>
              </w:p>
            </w:sdtContent>
          </w:sdt>
          <w:sdt>
            <w:sdtPr>
              <w:tag w:val="goog_rdk_119"/>
            </w:sdtPr>
            <w:sdtContent>
              <w:p w:rsidR="00000000" w:rsidDel="00000000" w:rsidP="00000000" w:rsidRDefault="00000000" w:rsidRPr="00000000" w14:paraId="0000030E">
                <w:pPr>
                  <w:widowControl w:val="0"/>
                  <w:rPr>
                    <w:del w:author="Hernando Garcia Plata" w:id="20" w:date="2023-02-21T12:54:29Z"/>
                  </w:rPr>
                </w:pPr>
                <w:sdt>
                  <w:sdtPr>
                    <w:tag w:val="goog_rdk_118"/>
                  </w:sdtPr>
                  <w:sdtContent>
                    <w:del w:author="Hernando Garcia Plata" w:id="20" w:date="2023-02-21T12:54:29Z">
                      <w:r w:rsidDel="00000000" w:rsidR="00000000" w:rsidRPr="00000000">
                        <w:rPr>
                          <w:rtl w:val="0"/>
                        </w:rPr>
                      </w:r>
                    </w:del>
                  </w:sdtContent>
                </w:sdt>
              </w:p>
            </w:sdtContent>
          </w:sdt>
          <w:sdt>
            <w:sdtPr>
              <w:tag w:val="goog_rdk_121"/>
            </w:sdtPr>
            <w:sdtContent>
              <w:p w:rsidR="00000000" w:rsidDel="00000000" w:rsidP="00000000" w:rsidRDefault="00000000" w:rsidRPr="00000000" w14:paraId="0000030F">
                <w:pPr>
                  <w:widowControl w:val="0"/>
                  <w:rPr>
                    <w:del w:author="Hernando Garcia Plata" w:id="20" w:date="2023-02-21T12:54:29Z"/>
                  </w:rPr>
                </w:pPr>
                <w:sdt>
                  <w:sdtPr>
                    <w:tag w:val="goog_rdk_120"/>
                  </w:sdtPr>
                  <w:sdtContent>
                    <w:del w:author="Hernando Garcia Plata" w:id="20" w:date="2023-02-21T12:54:29Z">
                      <w:r w:rsidDel="00000000" w:rsidR="00000000" w:rsidRPr="00000000">
                        <w:rPr>
                          <w:rtl w:val="0"/>
                        </w:rPr>
                      </w:r>
                    </w:del>
                  </w:sdtContent>
                </w:sdt>
              </w:p>
            </w:sdtContent>
          </w:sdt>
          <w:sdt>
            <w:sdtPr>
              <w:tag w:val="goog_rdk_123"/>
            </w:sdtPr>
            <w:sdtContent>
              <w:p w:rsidR="00000000" w:rsidDel="00000000" w:rsidP="00000000" w:rsidRDefault="00000000" w:rsidRPr="00000000" w14:paraId="00000310">
                <w:pPr>
                  <w:widowControl w:val="0"/>
                  <w:rPr>
                    <w:del w:author="Hernando Garcia Plata" w:id="20" w:date="2023-02-21T12:54:29Z"/>
                  </w:rPr>
                </w:pPr>
                <w:sdt>
                  <w:sdtPr>
                    <w:tag w:val="goog_rdk_122"/>
                  </w:sdtPr>
                  <w:sdtContent>
                    <w:del w:author="Hernando Garcia Plata" w:id="20" w:date="2023-02-21T12:54:29Z">
                      <w:r w:rsidDel="00000000" w:rsidR="00000000" w:rsidRPr="00000000">
                        <w:rPr>
                          <w:rtl w:val="0"/>
                        </w:rPr>
                      </w:r>
                    </w:del>
                  </w:sdtContent>
                </w:sdt>
              </w:p>
            </w:sdtContent>
          </w:sdt>
          <w:sdt>
            <w:sdtPr>
              <w:tag w:val="goog_rdk_125"/>
            </w:sdtPr>
            <w:sdtContent>
              <w:p w:rsidR="00000000" w:rsidDel="00000000" w:rsidP="00000000" w:rsidRDefault="00000000" w:rsidRPr="00000000" w14:paraId="00000311">
                <w:pPr>
                  <w:widowControl w:val="0"/>
                  <w:rPr>
                    <w:del w:author="Hernando Garcia Plata" w:id="20" w:date="2023-02-21T12:54:29Z"/>
                  </w:rPr>
                </w:pPr>
                <w:sdt>
                  <w:sdtPr>
                    <w:tag w:val="goog_rdk_124"/>
                  </w:sdtPr>
                  <w:sdtContent>
                    <w:del w:author="Hernando Garcia Plata" w:id="20" w:date="2023-02-21T12:54:29Z">
                      <w:r w:rsidDel="00000000" w:rsidR="00000000" w:rsidRPr="00000000">
                        <w:rPr>
                          <w:rtl w:val="0"/>
                        </w:rPr>
                      </w:r>
                    </w:del>
                  </w:sdtContent>
                </w:sdt>
              </w:p>
            </w:sdtContent>
          </w:sdt>
          <w:sdt>
            <w:sdtPr>
              <w:tag w:val="goog_rdk_127"/>
            </w:sdtPr>
            <w:sdtContent>
              <w:p w:rsidR="00000000" w:rsidDel="00000000" w:rsidP="00000000" w:rsidRDefault="00000000" w:rsidRPr="00000000" w14:paraId="00000312">
                <w:pPr>
                  <w:widowControl w:val="0"/>
                  <w:rPr>
                    <w:del w:author="Hernando Garcia Plata" w:id="20" w:date="2023-02-21T12:54:29Z"/>
                  </w:rPr>
                </w:pPr>
                <w:sdt>
                  <w:sdtPr>
                    <w:tag w:val="goog_rdk_126"/>
                  </w:sdtPr>
                  <w:sdtContent>
                    <w:del w:author="Hernando Garcia Plata" w:id="20" w:date="2023-02-21T12:54:29Z">
                      <w:r w:rsidDel="00000000" w:rsidR="00000000" w:rsidRPr="00000000">
                        <w:rPr>
                          <w:rtl w:val="0"/>
                        </w:rPr>
                      </w:r>
                    </w:del>
                  </w:sdtContent>
                </w:sdt>
              </w:p>
            </w:sdtContent>
          </w:sdt>
          <w:sdt>
            <w:sdtPr>
              <w:tag w:val="goog_rdk_129"/>
            </w:sdtPr>
            <w:sdtContent>
              <w:p w:rsidR="00000000" w:rsidDel="00000000" w:rsidP="00000000" w:rsidRDefault="00000000" w:rsidRPr="00000000" w14:paraId="00000313">
                <w:pPr>
                  <w:widowControl w:val="0"/>
                  <w:rPr>
                    <w:del w:author="Hernando Garcia Plata" w:id="20" w:date="2023-02-21T12:54:29Z"/>
                  </w:rPr>
                </w:pPr>
                <w:sdt>
                  <w:sdtPr>
                    <w:tag w:val="goog_rdk_128"/>
                  </w:sdtPr>
                  <w:sdtContent>
                    <w:del w:author="Hernando Garcia Plata" w:id="20" w:date="2023-02-21T12:54:29Z">
                      <w:r w:rsidDel="00000000" w:rsidR="00000000" w:rsidRPr="00000000">
                        <w:rPr>
                          <w:rtl w:val="0"/>
                        </w:rPr>
                      </w:r>
                    </w:del>
                  </w:sdtContent>
                </w:sdt>
              </w:p>
            </w:sdtContent>
          </w:sdt>
          <w:sdt>
            <w:sdtPr>
              <w:tag w:val="goog_rdk_131"/>
            </w:sdtPr>
            <w:sdtContent>
              <w:p w:rsidR="00000000" w:rsidDel="00000000" w:rsidP="00000000" w:rsidRDefault="00000000" w:rsidRPr="00000000" w14:paraId="00000314">
                <w:pPr>
                  <w:widowControl w:val="0"/>
                  <w:rPr>
                    <w:del w:author="Hernando Garcia Plata" w:id="20" w:date="2023-02-21T12:54:29Z"/>
                  </w:rPr>
                </w:pPr>
                <w:sdt>
                  <w:sdtPr>
                    <w:tag w:val="goog_rdk_130"/>
                  </w:sdtPr>
                  <w:sdtContent>
                    <w:del w:author="Hernando Garcia Plata" w:id="20" w:date="2023-02-21T12:54:29Z">
                      <w:r w:rsidDel="00000000" w:rsidR="00000000" w:rsidRPr="00000000">
                        <w:rPr>
                          <w:rtl w:val="0"/>
                        </w:rPr>
                      </w:r>
                    </w:del>
                  </w:sdtContent>
                </w:sdt>
              </w:p>
            </w:sdtContent>
          </w:sdt>
          <w:sdt>
            <w:sdtPr>
              <w:tag w:val="goog_rdk_133"/>
            </w:sdtPr>
            <w:sdtContent>
              <w:p w:rsidR="00000000" w:rsidDel="00000000" w:rsidP="00000000" w:rsidRDefault="00000000" w:rsidRPr="00000000" w14:paraId="00000315">
                <w:pPr>
                  <w:widowControl w:val="0"/>
                  <w:rPr>
                    <w:del w:author="Hernando Garcia Plata" w:id="20" w:date="2023-02-21T12:54:29Z"/>
                  </w:rPr>
                </w:pPr>
                <w:sdt>
                  <w:sdtPr>
                    <w:tag w:val="goog_rdk_132"/>
                  </w:sdtPr>
                  <w:sdtContent>
                    <w:del w:author="Hernando Garcia Plata" w:id="20" w:date="2023-02-21T12:54:29Z">
                      <w:r w:rsidDel="00000000" w:rsidR="00000000" w:rsidRPr="00000000">
                        <w:rPr>
                          <w:rtl w:val="0"/>
                        </w:rPr>
                      </w:r>
                    </w:del>
                  </w:sdtContent>
                </w:sdt>
              </w:p>
            </w:sdtContent>
          </w:sdt>
          <w:sdt>
            <w:sdtPr>
              <w:tag w:val="goog_rdk_135"/>
            </w:sdtPr>
            <w:sdtContent>
              <w:p w:rsidR="00000000" w:rsidDel="00000000" w:rsidP="00000000" w:rsidRDefault="00000000" w:rsidRPr="00000000" w14:paraId="00000316">
                <w:pPr>
                  <w:widowControl w:val="0"/>
                  <w:rPr>
                    <w:del w:author="Hernando Garcia Plata" w:id="20" w:date="2023-02-21T12:54:29Z"/>
                  </w:rPr>
                </w:pPr>
                <w:sdt>
                  <w:sdtPr>
                    <w:tag w:val="goog_rdk_134"/>
                  </w:sdtPr>
                  <w:sdtContent>
                    <w:del w:author="Hernando Garcia Plata" w:id="20" w:date="2023-02-21T12:54:29Z">
                      <w:r w:rsidDel="00000000" w:rsidR="00000000" w:rsidRPr="00000000">
                        <w:rPr>
                          <w:rtl w:val="0"/>
                        </w:rPr>
                      </w:r>
                    </w:del>
                  </w:sdtContent>
                </w:sdt>
              </w:p>
            </w:sdtContent>
          </w:sdt>
          <w:sdt>
            <w:sdtPr>
              <w:tag w:val="goog_rdk_137"/>
            </w:sdtPr>
            <w:sdtContent>
              <w:p w:rsidR="00000000" w:rsidDel="00000000" w:rsidP="00000000" w:rsidRDefault="00000000" w:rsidRPr="00000000" w14:paraId="00000317">
                <w:pPr>
                  <w:widowControl w:val="0"/>
                  <w:rPr>
                    <w:del w:author="Hernando Garcia Plata" w:id="20" w:date="2023-02-21T12:54:29Z"/>
                    <w:color w:val="666666"/>
                  </w:rPr>
                </w:pPr>
                <w:sdt>
                  <w:sdtPr>
                    <w:tag w:val="goog_rdk_136"/>
                  </w:sdtPr>
                  <w:sdtContent>
                    <w:del w:author="Hernando Garcia Plata" w:id="20" w:date="2023-02-21T12:54:29Z">
                      <w:r w:rsidDel="00000000" w:rsidR="00000000" w:rsidRPr="00000000">
                        <w:fldChar w:fldCharType="begin"/>
                      </w:r>
                      <w:r w:rsidDel="00000000" w:rsidR="00000000" w:rsidRPr="00000000">
                        <w:delInstrText xml:space="preserve">HYPERLINK "https://img.freepik.com/vector-gratis/plantilla-logotipo-accesorio-moda-vector-diseno-marca-empresarial_53876-156431.jpg?w=740&amp;t=st=1666617217~exp=1666617817~hmac=56dbea521e55ecf09b25320d569d9377afd34cb68cf593c11e2dd3ced0246c0e"</w:delInstrText>
                      </w:r>
                      <w:r w:rsidDel="00000000" w:rsidR="00000000" w:rsidRPr="00000000">
                        <w:fldChar w:fldCharType="separate"/>
                      </w:r>
                      <w:r w:rsidDel="00000000" w:rsidR="00000000" w:rsidRPr="00000000">
                        <w:rPr>
                          <w:color w:val="1155cc"/>
                          <w:u w:val="single"/>
                          <w:rtl w:val="0"/>
                        </w:rPr>
                        <w:delText xml:space="preserve">https://img.freepik.com/vector-gratis/plantilla-logotipo-accesorio-moda-vector-diseno-marca-empresarial_53876-156431.jpg?w=740&amp;t=st=1666617217~exp=1666617817~hmac=56dbea521e55ecf09b25320d569d9377afd34cb68cf593c11e2dd3ced0246c0e</w:delText>
                      </w:r>
                      <w:r w:rsidDel="00000000" w:rsidR="00000000" w:rsidRPr="00000000">
                        <w:fldChar w:fldCharType="end"/>
                      </w:r>
                      <w:r w:rsidDel="00000000" w:rsidR="00000000" w:rsidRPr="00000000">
                        <w:rPr>
                          <w:rtl w:val="0"/>
                        </w:rPr>
                      </w:r>
                    </w:del>
                  </w:sdtContent>
                </w:sdt>
              </w:p>
            </w:sdtContent>
          </w:sdt>
          <w:sdt>
            <w:sdtPr>
              <w:tag w:val="goog_rdk_139"/>
            </w:sdtPr>
            <w:sdtContent>
              <w:p w:rsidR="00000000" w:rsidDel="00000000" w:rsidP="00000000" w:rsidRDefault="00000000" w:rsidRPr="00000000" w14:paraId="00000318">
                <w:pPr>
                  <w:widowControl w:val="0"/>
                  <w:rPr>
                    <w:del w:author="Hernando Garcia Plata" w:id="20" w:date="2023-02-21T12:54:29Z"/>
                  </w:rPr>
                </w:pPr>
                <w:sdt>
                  <w:sdtPr>
                    <w:tag w:val="goog_rdk_138"/>
                  </w:sdtPr>
                  <w:sdtContent>
                    <w:del w:author="Hernando Garcia Plata" w:id="20" w:date="2023-02-21T12:54:29Z">
                      <w:r w:rsidDel="00000000" w:rsidR="00000000" w:rsidRPr="00000000">
                        <w:rPr>
                          <w:rtl w:val="0"/>
                        </w:rPr>
                      </w:r>
                    </w:del>
                  </w:sdtContent>
                </w:sdt>
              </w:p>
            </w:sdtContent>
          </w:sdt>
          <w:sdt>
            <w:sdtPr>
              <w:tag w:val="goog_rdk_141"/>
            </w:sdtPr>
            <w:sdtContent>
              <w:p w:rsidR="00000000" w:rsidDel="00000000" w:rsidP="00000000" w:rsidRDefault="00000000" w:rsidRPr="00000000" w14:paraId="00000319">
                <w:pPr>
                  <w:rPr>
                    <w:del w:author="Hernando Garcia Plata" w:id="20" w:date="2023-02-21T12:54:29Z"/>
                  </w:rPr>
                </w:pPr>
                <w:sdt>
                  <w:sdtPr>
                    <w:tag w:val="goog_rdk_140"/>
                  </w:sdtPr>
                  <w:sdtContent>
                    <w:del w:author="Hernando Garcia Plata" w:id="20" w:date="2023-02-21T12:54:29Z">
                      <w:r w:rsidDel="00000000" w:rsidR="00000000" w:rsidRPr="00000000">
                        <w:rPr>
                          <w:rtl w:val="0"/>
                        </w:rPr>
                        <w:delText xml:space="preserve">Nota. Elaborar imagen </w:delText>
                      </w:r>
                    </w:del>
                  </w:sdtContent>
                </w:sdt>
              </w:p>
            </w:sdtContent>
          </w:sdt>
          <w:p w:rsidR="00000000" w:rsidDel="00000000" w:rsidP="00000000" w:rsidRDefault="00000000" w:rsidRPr="00000000" w14:paraId="0000031A">
            <w:pPr>
              <w:rPr>
                <w:color w:val="666666"/>
              </w:rPr>
            </w:pPr>
            <w:sdt>
              <w:sdtPr>
                <w:tag w:val="goog_rdk_142"/>
              </w:sdtPr>
              <w:sdtContent>
                <w:del w:author="Hernando Garcia Plata" w:id="20" w:date="2023-02-21T12:54:29Z">
                  <w:r w:rsidDel="00000000" w:rsidR="00000000" w:rsidRPr="00000000">
                    <w:rPr>
                      <w:rtl w:val="0"/>
                    </w:rPr>
                    <w:delText xml:space="preserve">124103_i28</w:delText>
                  </w:r>
                </w:del>
              </w:sdtContent>
            </w:sdt>
            <w:r w:rsidDel="00000000" w:rsidR="00000000" w:rsidRPr="00000000">
              <w:rPr>
                <w:rtl w:val="0"/>
              </w:rPr>
            </w:r>
          </w:p>
        </w:tc>
      </w:tr>
    </w:tbl>
    <w:p w:rsidR="00000000" w:rsidDel="00000000" w:rsidP="00000000" w:rsidRDefault="00000000" w:rsidRPr="00000000" w14:paraId="0000031B">
      <w:pPr>
        <w:rPr>
          <w:b w:val="1"/>
        </w:rPr>
      </w:pPr>
      <w:r w:rsidDel="00000000" w:rsidR="00000000" w:rsidRPr="00000000">
        <w:rPr>
          <w:rtl w:val="0"/>
        </w:rPr>
      </w:r>
    </w:p>
    <w:p w:rsidR="00000000" w:rsidDel="00000000" w:rsidP="00000000" w:rsidRDefault="00000000" w:rsidRPr="00000000" w14:paraId="0000031C">
      <w:pPr>
        <w:rPr/>
      </w:pPr>
      <w:bookmarkStart w:colFirst="0" w:colLast="0" w:name="_heading=h.30j0zll" w:id="8"/>
      <w:bookmarkEnd w:id="8"/>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1D">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1E">
            <w:pPr>
              <w:keepNext w:val="1"/>
              <w:keepLines w:val="1"/>
              <w:widowControl w:val="0"/>
              <w:spacing w:after="60" w:lineRule="auto"/>
              <w:jc w:val="center"/>
              <w:rPr/>
            </w:pPr>
            <w:bookmarkStart w:colFirst="0" w:colLast="0" w:name="_heading=h.1fob9te" w:id="9"/>
            <w:bookmarkEnd w:id="9"/>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rPr>
                <w:color w:val="38761d"/>
                <w:highlight w:val="yellow"/>
              </w:rPr>
            </w:pPr>
            <w:r w:rsidDel="00000000" w:rsidR="00000000" w:rsidRPr="00000000">
              <w:rPr>
                <w:color w:val="38761d"/>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0">
            <w:pPr>
              <w:jc w:val="both"/>
              <w:rPr>
                <w:b w:val="0"/>
                <w:color w:val="38761d"/>
              </w:rPr>
            </w:pPr>
            <w:r w:rsidDel="00000000" w:rsidR="00000000" w:rsidRPr="00000000">
              <w:rPr>
                <w:b w:val="0"/>
                <w:color w:val="38761d"/>
                <w:rtl w:val="0"/>
              </w:rPr>
              <w:t xml:space="preserve">A modo de referente, Bogotá Emprende, a través de la Secretaría de Desarrollo Económico de Bogotá, Cámara de Comercio de Bogotá, plantea las reglas de oro en materia de etiqueta empresarial, las cuales tienen como fin dar algunas pautas para los colaboradores de la empresa, que permitan orientar de una forma más asertiva la comunicación.</w:t>
            </w:r>
          </w:p>
          <w:p w:rsidR="00000000" w:rsidDel="00000000" w:rsidP="00000000" w:rsidRDefault="00000000" w:rsidRPr="00000000" w14:paraId="00000321">
            <w:pPr>
              <w:jc w:val="both"/>
              <w:rPr>
                <w:b w:val="0"/>
                <w:color w:val="38761d"/>
              </w:rPr>
            </w:pPr>
            <w:r w:rsidDel="00000000" w:rsidR="00000000" w:rsidRPr="00000000">
              <w:rPr>
                <w:rtl w:val="0"/>
              </w:rPr>
            </w:r>
          </w:p>
          <w:p w:rsidR="00000000" w:rsidDel="00000000" w:rsidP="00000000" w:rsidRDefault="00000000" w:rsidRPr="00000000" w14:paraId="00000322">
            <w:pPr>
              <w:jc w:val="both"/>
              <w:rPr>
                <w:b w:val="0"/>
                <w:color w:val="38761d"/>
              </w:rPr>
            </w:pPr>
            <w:r w:rsidDel="00000000" w:rsidR="00000000" w:rsidRPr="00000000">
              <w:rPr>
                <w:b w:val="0"/>
                <w:color w:val="38761d"/>
                <w:rtl w:val="0"/>
              </w:rPr>
              <w:t xml:space="preserve">A continuación la recopilación de dichas reglas: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3">
            <w:pPr>
              <w:widowControl w:val="0"/>
              <w:rPr/>
            </w:pPr>
            <w:r w:rsidDel="00000000" w:rsidR="00000000" w:rsidRPr="00000000">
              <w:rPr>
                <w:rtl w:val="0"/>
              </w:rPr>
            </w:r>
          </w:p>
          <w:p w:rsidR="00000000" w:rsidDel="00000000" w:rsidP="00000000" w:rsidRDefault="00000000" w:rsidRPr="00000000" w14:paraId="00000324">
            <w:pPr>
              <w:rPr>
                <w:color w:val="ff0000"/>
              </w:rPr>
            </w:pPr>
            <w:sdt>
              <w:sdtPr>
                <w:tag w:val="goog_rdk_144"/>
              </w:sdtPr>
              <w:sdtContent>
                <w:del w:author="Manuela Herrera Acevedo" w:id="21" w:date="2023-03-02T01:15:50Z">
                  <w:r w:rsidDel="00000000" w:rsidR="00000000" w:rsidRPr="00000000">
                    <w:rPr>
                      <w:color w:val="ff0000"/>
                      <w:rtl w:val="0"/>
                    </w:rPr>
                    <w:delText xml:space="preserve">Reglas de oro en la etiqueta empresarial</w:delText>
                  </w:r>
                </w:del>
              </w:sdtContent>
            </w:sdt>
            <w:r w:rsidDel="00000000" w:rsidR="00000000" w:rsidRPr="00000000">
              <w:rPr>
                <w:rtl w:val="0"/>
              </w:rPr>
            </w:r>
          </w:p>
          <w:p w:rsidR="00000000" w:rsidDel="00000000" w:rsidP="00000000" w:rsidRDefault="00000000" w:rsidRPr="00000000" w14:paraId="00000325">
            <w:pPr>
              <w:widowControl w:val="0"/>
              <w:rPr>
                <w:color w:val="666666"/>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Figura 3 </w:t>
            </w:r>
          </w:p>
          <w:p w:rsidR="00000000" w:rsidDel="00000000" w:rsidP="00000000" w:rsidRDefault="00000000" w:rsidRPr="00000000" w14:paraId="00000327">
            <w:pPr>
              <w:rPr>
                <w:i w:val="1"/>
              </w:rPr>
            </w:pPr>
            <w:r w:rsidDel="00000000" w:rsidR="00000000" w:rsidRPr="00000000">
              <w:rPr>
                <w:i w:val="1"/>
                <w:rtl w:val="0"/>
              </w:rPr>
              <w:t xml:space="preserve">Reglas de oro en la etiqueta empresarial</w:t>
            </w:r>
          </w:p>
          <w:p w:rsidR="00000000" w:rsidDel="00000000" w:rsidP="00000000" w:rsidRDefault="00000000" w:rsidRPr="00000000" w14:paraId="00000328">
            <w:pPr>
              <w:rPr>
                <w:i w:val="1"/>
              </w:rPr>
            </w:pPr>
            <w:r w:rsidDel="00000000" w:rsidR="00000000" w:rsidRPr="00000000">
              <w:rPr>
                <w:rtl w:val="0"/>
              </w:rPr>
            </w:r>
          </w:p>
          <w:p w:rsidR="00000000" w:rsidDel="00000000" w:rsidP="00000000" w:rsidRDefault="00000000" w:rsidRPr="00000000" w14:paraId="00000329">
            <w:pPr>
              <w:rPr>
                <w:i w:val="1"/>
              </w:rPr>
            </w:pPr>
            <w:r w:rsidDel="00000000" w:rsidR="00000000" w:rsidRPr="00000000">
              <w:rPr>
                <w:rtl w:val="0"/>
              </w:rPr>
            </w:r>
          </w:p>
          <w:p w:rsidR="00000000" w:rsidDel="00000000" w:rsidP="00000000" w:rsidRDefault="00000000" w:rsidRPr="00000000" w14:paraId="0000032A">
            <w:pPr>
              <w:rPr/>
            </w:pPr>
            <w:r w:rsidDel="00000000" w:rsidR="00000000" w:rsidRPr="00000000">
              <w:rPr>
                <w:i w:val="1"/>
                <w:rtl w:val="0"/>
              </w:rPr>
              <w:t xml:space="preserve">Nota</w:t>
            </w:r>
            <w:r w:rsidDel="00000000" w:rsidR="00000000" w:rsidRPr="00000000">
              <w:rPr>
                <w:rtl w:val="0"/>
              </w:rPr>
              <w:t xml:space="preserve">. Creación propia a partir de la Cartilla Práctica de Etiqueta Empresarial. Bogotá Emprende, 2010, p.18- p.20, aquí se listan y </w:t>
            </w:r>
            <w:sdt>
              <w:sdtPr>
                <w:tag w:val="goog_rdk_145"/>
              </w:sdtPr>
              <w:sdtContent>
                <w:commentRangeStart w:id="7"/>
              </w:sdtContent>
            </w:sdt>
            <w:r w:rsidDel="00000000" w:rsidR="00000000" w:rsidRPr="00000000">
              <w:rPr>
                <w:rtl w:val="0"/>
              </w:rPr>
              <w:t xml:space="preserve">explican</w:t>
            </w:r>
            <w:commentRangeEnd w:id="7"/>
            <w:r w:rsidDel="00000000" w:rsidR="00000000" w:rsidRPr="00000000">
              <w:commentReference w:id="7"/>
            </w:r>
            <w:r w:rsidDel="00000000" w:rsidR="00000000" w:rsidRPr="00000000">
              <w:rPr>
                <w:rtl w:val="0"/>
              </w:rPr>
              <w:t xml:space="preserve"> 10 aspectos fundamentales para tener presentes en la etiqueta empresarial</w:t>
            </w:r>
            <w:r w:rsidDel="00000000" w:rsidR="00000000" w:rsidRPr="00000000">
              <w:rPr>
                <w:color w:val="666666"/>
                <w:rtl w:val="0"/>
              </w:rPr>
              <w:t xml:space="preserv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1421765</wp:posOffset>
                  </wp:positionH>
                  <wp:positionV relativeFrom="paragraph">
                    <wp:posOffset>51435</wp:posOffset>
                  </wp:positionV>
                  <wp:extent cx="5720715" cy="3739515"/>
                  <wp:effectExtent b="0" l="0" r="0" t="0"/>
                  <wp:wrapTopAndBottom distB="0" distT="0"/>
                  <wp:docPr id="410" name="image30.png"/>
                  <a:graphic>
                    <a:graphicData uri="http://schemas.openxmlformats.org/drawingml/2006/picture">
                      <pic:pic>
                        <pic:nvPicPr>
                          <pic:cNvPr id="0" name="image30.png"/>
                          <pic:cNvPicPr preferRelativeResize="0"/>
                        </pic:nvPicPr>
                        <pic:blipFill>
                          <a:blip r:embed="rId97"/>
                          <a:srcRect b="0" l="0" r="0" t="0"/>
                          <a:stretch>
                            <a:fillRect/>
                          </a:stretch>
                        </pic:blipFill>
                        <pic:spPr>
                          <a:xfrm>
                            <a:off x="0" y="0"/>
                            <a:ext cx="5720715" cy="3739515"/>
                          </a:xfrm>
                          <a:prstGeom prst="rect"/>
                          <a:ln/>
                        </pic:spPr>
                      </pic:pic>
                    </a:graphicData>
                  </a:graphic>
                </wp:anchor>
              </w:drawing>
            </w:r>
          </w:p>
          <w:p w:rsidR="00000000" w:rsidDel="00000000" w:rsidP="00000000" w:rsidRDefault="00000000" w:rsidRPr="00000000" w14:paraId="0000032B">
            <w:pPr>
              <w:widowControl w:val="0"/>
              <w:rPr/>
            </w:pPr>
            <w:r w:rsidDel="00000000" w:rsidR="00000000" w:rsidRPr="00000000">
              <w:rPr>
                <w:rtl w:val="0"/>
              </w:rPr>
            </w:r>
          </w:p>
          <w:p w:rsidR="00000000" w:rsidDel="00000000" w:rsidP="00000000" w:rsidRDefault="00000000" w:rsidRPr="00000000" w14:paraId="0000032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rPr/>
            </w:pPr>
            <w:r w:rsidDel="00000000" w:rsidR="00000000" w:rsidRPr="00000000">
              <w:rPr>
                <w:rtl w:val="0"/>
              </w:rPr>
              <w:t xml:space="preserve">124103_i29</w:t>
            </w:r>
          </w:p>
        </w:tc>
      </w:tr>
    </w:tbl>
    <w:p w:rsidR="00000000" w:rsidDel="00000000" w:rsidP="00000000" w:rsidRDefault="00000000" w:rsidRPr="00000000" w14:paraId="00000330">
      <w:pPr>
        <w:rPr>
          <w:b w:val="1"/>
        </w:rPr>
      </w:pPr>
      <w:r w:rsidDel="00000000" w:rsidR="00000000" w:rsidRPr="00000000">
        <w:rPr>
          <w:rtl w:val="0"/>
        </w:rPr>
      </w:r>
    </w:p>
    <w:p w:rsidR="00000000" w:rsidDel="00000000" w:rsidP="00000000" w:rsidRDefault="00000000" w:rsidRPr="00000000" w14:paraId="00000331">
      <w:pPr>
        <w:tabs>
          <w:tab w:val="left" w:leader="none" w:pos="14459"/>
        </w:tabs>
        <w:spacing w:line="240" w:lineRule="auto"/>
        <w:ind w:right="391"/>
        <w:rPr>
          <w:b w:val="1"/>
        </w:rPr>
      </w:pPr>
      <w:r w:rsidDel="00000000" w:rsidR="00000000" w:rsidRPr="00000000">
        <w:rPr>
          <w:rtl w:val="0"/>
        </w:rPr>
      </w:r>
    </w:p>
    <w:p w:rsidR="00000000" w:rsidDel="00000000" w:rsidP="00000000" w:rsidRDefault="00000000" w:rsidRPr="00000000" w14:paraId="00000332">
      <w:pPr>
        <w:tabs>
          <w:tab w:val="left" w:leader="none" w:pos="14459"/>
        </w:tabs>
        <w:spacing w:line="240" w:lineRule="auto"/>
        <w:ind w:right="391"/>
        <w:rPr>
          <w:color w:val="4a86e8"/>
        </w:rPr>
      </w:pPr>
      <w:r w:rsidDel="00000000" w:rsidR="00000000" w:rsidRPr="00000000">
        <w:rPr>
          <w:b w:val="1"/>
          <w:rtl w:val="0"/>
        </w:rPr>
        <w:t xml:space="preserve">2. Ventas </w:t>
      </w:r>
      <w:r w:rsidDel="00000000" w:rsidR="00000000" w:rsidRPr="00000000">
        <w:rPr>
          <w:rtl w:val="0"/>
        </w:rPr>
      </w:r>
    </w:p>
    <w:p w:rsidR="00000000" w:rsidDel="00000000" w:rsidP="00000000" w:rsidRDefault="00000000" w:rsidRPr="00000000" w14:paraId="00000333">
      <w:pPr>
        <w:ind w:left="426" w:firstLine="0"/>
        <w:jc w:val="both"/>
        <w:rPr>
          <w:b w:val="1"/>
          <w:color w:val="7f7f7f"/>
        </w:rPr>
      </w:pPr>
      <w:r w:rsidDel="00000000" w:rsidR="00000000" w:rsidRPr="00000000">
        <w:rPr>
          <w:rtl w:val="0"/>
        </w:rPr>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34">
            <w:pPr>
              <w:keepNext w:val="1"/>
              <w:keepLines w:val="1"/>
              <w:spacing w:before="2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35">
            <w:pPr>
              <w:tabs>
                <w:tab w:val="left" w:leader="none" w:pos="14459"/>
              </w:tabs>
              <w:ind w:right="391"/>
              <w:jc w:val="both"/>
              <w:rPr>
                <w:b w:val="0"/>
              </w:rPr>
            </w:pPr>
            <w:r w:rsidDel="00000000" w:rsidR="00000000" w:rsidRPr="00000000">
              <w:rPr>
                <w:b w:val="0"/>
                <w:rtl w:val="0"/>
              </w:rPr>
              <w:t xml:space="preserve">La venta en sí misma es una transacción comercial entre dos agentes económicos. Es un proceso voluntario donde una empresa o persona ofrece de manera legal productos a otra, denominada cliente potencial, buscando que esta pague el precio esperado. De acuerdo con esto, para que se realice una venta debe asegurarse: </w:t>
            </w:r>
          </w:p>
          <w:p w:rsidR="00000000" w:rsidDel="00000000" w:rsidP="00000000" w:rsidRDefault="00000000" w:rsidRPr="00000000" w14:paraId="00000336">
            <w:pPr>
              <w:tabs>
                <w:tab w:val="left" w:leader="none" w:pos="14459"/>
              </w:tabs>
              <w:ind w:right="391"/>
              <w:rPr>
                <w:b w:val="0"/>
              </w:rPr>
            </w:pPr>
            <w:r w:rsidDel="00000000" w:rsidR="00000000" w:rsidRPr="00000000">
              <w:rPr>
                <w:rtl w:val="0"/>
              </w:rPr>
            </w:r>
          </w:p>
          <w:p w:rsidR="00000000" w:rsidDel="00000000" w:rsidP="00000000" w:rsidRDefault="00000000" w:rsidRPr="00000000" w14:paraId="00000337">
            <w:pPr>
              <w:numPr>
                <w:ilvl w:val="0"/>
                <w:numId w:val="6"/>
              </w:numPr>
              <w:tabs>
                <w:tab w:val="left" w:leader="none" w:pos="14459"/>
              </w:tabs>
              <w:ind w:left="720" w:right="391" w:hanging="360"/>
              <w:rPr>
                <w:b w:val="0"/>
              </w:rPr>
            </w:pPr>
            <w:r w:rsidDel="00000000" w:rsidR="00000000" w:rsidRPr="00000000">
              <w:rPr>
                <w:b w:val="0"/>
                <w:rtl w:val="0"/>
              </w:rPr>
              <w:t xml:space="preserve">La participación de dos roles (comprador y vendedor)</w:t>
            </w:r>
          </w:p>
          <w:p w:rsidR="00000000" w:rsidDel="00000000" w:rsidP="00000000" w:rsidRDefault="00000000" w:rsidRPr="00000000" w14:paraId="00000338">
            <w:pPr>
              <w:numPr>
                <w:ilvl w:val="0"/>
                <w:numId w:val="6"/>
              </w:numPr>
              <w:tabs>
                <w:tab w:val="left" w:leader="none" w:pos="14459"/>
              </w:tabs>
              <w:ind w:left="720" w:right="391" w:hanging="360"/>
              <w:rPr>
                <w:b w:val="0"/>
              </w:rPr>
            </w:pPr>
            <w:r w:rsidDel="00000000" w:rsidR="00000000" w:rsidRPr="00000000">
              <w:rPr>
                <w:b w:val="0"/>
                <w:rtl w:val="0"/>
              </w:rPr>
              <w:t xml:space="preserve">Un producto</w:t>
            </w:r>
          </w:p>
          <w:p w:rsidR="00000000" w:rsidDel="00000000" w:rsidP="00000000" w:rsidRDefault="00000000" w:rsidRPr="00000000" w14:paraId="00000339">
            <w:pPr>
              <w:numPr>
                <w:ilvl w:val="0"/>
                <w:numId w:val="6"/>
              </w:numPr>
              <w:tabs>
                <w:tab w:val="left" w:leader="none" w:pos="14459"/>
              </w:tabs>
              <w:ind w:left="720" w:right="391" w:hanging="360"/>
              <w:rPr>
                <w:b w:val="0"/>
              </w:rPr>
            </w:pPr>
            <w:r w:rsidDel="00000000" w:rsidR="00000000" w:rsidRPr="00000000">
              <w:rPr>
                <w:b w:val="0"/>
                <w:rtl w:val="0"/>
              </w:rPr>
              <w:t xml:space="preserve">Un valor de intercambio (precio)</w:t>
            </w:r>
          </w:p>
          <w:p w:rsidR="00000000" w:rsidDel="00000000" w:rsidP="00000000" w:rsidRDefault="00000000" w:rsidRPr="00000000" w14:paraId="0000033A">
            <w:pPr>
              <w:rPr>
                <w:b w:val="0"/>
              </w:rPr>
            </w:pPr>
            <w:r w:rsidDel="00000000" w:rsidR="00000000" w:rsidRPr="00000000">
              <w:rPr>
                <w:rtl w:val="0"/>
              </w:rPr>
            </w:r>
          </w:p>
          <w:p w:rsidR="00000000" w:rsidDel="00000000" w:rsidP="00000000" w:rsidRDefault="00000000" w:rsidRPr="00000000" w14:paraId="0000033B">
            <w:pPr>
              <w:jc w:val="both"/>
              <w:rPr>
                <w:b w:val="0"/>
                <w:i w:val="1"/>
              </w:rPr>
            </w:pPr>
            <w:r w:rsidDel="00000000" w:rsidR="00000000" w:rsidRPr="00000000">
              <w:rPr>
                <w:b w:val="0"/>
                <w:rtl w:val="0"/>
              </w:rPr>
              <w:t xml:space="preserve">A modo de ejemplo, se tienen las siguientes situaciones: una agencia de viajes realiza la venta de tiquetes a diferentes empresas para sus ejecutivos; en este caso, como el cliente (es decir, quien paga) es una empresa, es una venta B2B. Cuando las personas van a la oficina de viajes a separar un paquete para sus vacaciones se trata de una venta B2C, ya que aquí la agencia le está vendiendo directamente al usuario; y si la agencia de viajes se presenta a una licitación para gestionar los viajes de la alcaldía de una ciudad, estaría bajo un modelo de negocio B2G, dado que su cliente es una entidad del sector público.</w:t>
            </w:r>
            <w:r w:rsidDel="00000000" w:rsidR="00000000" w:rsidRPr="00000000">
              <w:rPr>
                <w:rtl w:val="0"/>
              </w:rPr>
            </w:r>
          </w:p>
        </w:tc>
      </w:tr>
    </w:tbl>
    <w:p w:rsidR="00000000" w:rsidDel="00000000" w:rsidP="00000000" w:rsidRDefault="00000000" w:rsidRPr="00000000" w14:paraId="0000033C">
      <w:pPr>
        <w:rPr>
          <w:color w:val="4a86e8"/>
        </w:rPr>
      </w:pPr>
      <w:r w:rsidDel="00000000" w:rsidR="00000000" w:rsidRPr="00000000">
        <w:rPr>
          <w:rtl w:val="0"/>
        </w:rPr>
      </w:r>
    </w:p>
    <w:p w:rsidR="00000000" w:rsidDel="00000000" w:rsidP="00000000" w:rsidRDefault="00000000" w:rsidRPr="00000000" w14:paraId="0000033D">
      <w:pPr>
        <w:tabs>
          <w:tab w:val="left" w:leader="none" w:pos="14459"/>
        </w:tabs>
        <w:spacing w:after="120" w:line="240" w:lineRule="auto"/>
        <w:ind w:right="391"/>
        <w:rPr>
          <w:color w:val="4a86e8"/>
        </w:rPr>
      </w:pPr>
      <w:r w:rsidDel="00000000" w:rsidR="00000000" w:rsidRPr="00000000">
        <w:rPr>
          <w:rtl w:val="0"/>
        </w:rPr>
      </w:r>
    </w:p>
    <w:p w:rsidR="00000000" w:rsidDel="00000000" w:rsidP="00000000" w:rsidRDefault="00000000" w:rsidRPr="00000000" w14:paraId="0000033E">
      <w:pPr>
        <w:tabs>
          <w:tab w:val="left" w:leader="none" w:pos="14459"/>
        </w:tabs>
        <w:spacing w:after="120" w:line="240" w:lineRule="auto"/>
        <w:ind w:right="391"/>
        <w:rPr>
          <w:b w:val="1"/>
          <w:color w:val="ff0000"/>
          <w:highlight w:val="white"/>
        </w:rPr>
      </w:pPr>
      <w:sdt>
        <w:sdtPr>
          <w:tag w:val="goog_rdk_146"/>
        </w:sdtPr>
        <w:sdtContent>
          <w:commentRangeStart w:id="8"/>
        </w:sdtContent>
      </w:sdt>
      <w:r w:rsidDel="00000000" w:rsidR="00000000" w:rsidRPr="00000000">
        <w:rPr>
          <w:b w:val="1"/>
          <w:strike w:val="1"/>
          <w:color w:val="ff0000"/>
          <w:highlight w:val="white"/>
          <w:rtl w:val="0"/>
        </w:rPr>
        <w:t xml:space="preserve">2.1</w:t>
      </w:r>
      <w:r w:rsidDel="00000000" w:rsidR="00000000" w:rsidRPr="00000000">
        <w:rPr>
          <w:b w:val="1"/>
          <w:color w:val="ff0000"/>
          <w:highlight w:val="white"/>
          <w:rtl w:val="0"/>
        </w:rPr>
        <w:t xml:space="preserve"> El ciclo de venta</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33F">
      <w:pPr>
        <w:spacing w:line="240" w:lineRule="auto"/>
        <w:rPr>
          <w:color w:val="4a86e8"/>
          <w:shd w:fill="fff2cc" w:val="clea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tbl>
      <w:tblPr>
        <w:tblStyle w:val="Table24"/>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220"/>
        <w:gridCol w:w="3525"/>
        <w:tblGridChange w:id="0">
          <w:tblGrid>
            <w:gridCol w:w="1665"/>
            <w:gridCol w:w="8220"/>
            <w:gridCol w:w="35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1">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42">
            <w:pPr>
              <w:keepNext w:val="1"/>
              <w:keepLines w:val="1"/>
              <w:widowControl w:val="0"/>
              <w:spacing w:after="60"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45">
            <w:pPr>
              <w:widowControl w:val="0"/>
              <w:rPr>
                <w:b w:val="0"/>
                <w:color w:val="38761d"/>
              </w:rPr>
            </w:pPr>
            <w:r w:rsidDel="00000000" w:rsidR="00000000" w:rsidRPr="00000000">
              <w:rPr>
                <w:b w:val="0"/>
                <w:color w:val="38761d"/>
                <w:rtl w:val="0"/>
              </w:rPr>
              <w:t xml:space="preserve"> A continuación,se mencionan los diferentes aspectos a tener en cuenta en la venta: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7">
            <w:pPr>
              <w:tabs>
                <w:tab w:val="left" w:leader="none" w:pos="14459"/>
              </w:tabs>
              <w:jc w:val="both"/>
              <w:rPr>
                <w:b w:val="0"/>
                <w:color w:val="38761d"/>
                <w:u w:val="single"/>
              </w:rPr>
            </w:pPr>
            <w:r w:rsidDel="00000000" w:rsidR="00000000" w:rsidRPr="00000000">
              <w:rPr>
                <w:b w:val="0"/>
                <w:color w:val="38761d"/>
                <w:u w:val="single"/>
                <w:rtl w:val="0"/>
              </w:rPr>
              <w:t xml:space="preserve">Existen diferentes tipos de ventas, sin embargo, para un vendedor de productos turísticos es importante conocer las ventas según el tipo de cliente con el cual esté interactuando. </w:t>
            </w:r>
          </w:p>
          <w:p w:rsidR="00000000" w:rsidDel="00000000" w:rsidP="00000000" w:rsidRDefault="00000000" w:rsidRPr="00000000" w14:paraId="00000348">
            <w:pPr>
              <w:tabs>
                <w:tab w:val="left" w:leader="none" w:pos="14459"/>
              </w:tabs>
              <w:jc w:val="both"/>
              <w:rPr>
                <w:b w:val="0"/>
                <w:color w:val="38761d"/>
                <w:u w:val="single"/>
              </w:rPr>
            </w:pPr>
            <w:r w:rsidDel="00000000" w:rsidR="00000000" w:rsidRPr="00000000">
              <w:rPr>
                <w:rtl w:val="0"/>
              </w:rPr>
            </w:r>
          </w:p>
          <w:p w:rsidR="00000000" w:rsidDel="00000000" w:rsidP="00000000" w:rsidRDefault="00000000" w:rsidRPr="00000000" w14:paraId="00000349">
            <w:pPr>
              <w:jc w:val="both"/>
              <w:rPr>
                <w:b w:val="0"/>
                <w:color w:val="38761d"/>
                <w:u w:val="single"/>
              </w:rPr>
            </w:pPr>
            <w:r w:rsidDel="00000000" w:rsidR="00000000" w:rsidRPr="00000000">
              <w:rPr>
                <w:b w:val="0"/>
                <w:color w:val="38761d"/>
                <w:u w:val="single"/>
                <w:rtl w:val="0"/>
              </w:rPr>
              <w:t xml:space="preserve">Este concepto de tipos de ventas según el cliente comenzó con fuerza en el comercio electrónico, sin embargo, actualmente es utilizado también en el contexto </w:t>
            </w:r>
            <w:r w:rsidDel="00000000" w:rsidR="00000000" w:rsidRPr="00000000">
              <w:rPr>
                <w:b w:val="0"/>
                <w:i w:val="1"/>
                <w:color w:val="38761d"/>
                <w:u w:val="single"/>
                <w:rtl w:val="0"/>
              </w:rPr>
              <w:t xml:space="preserve">offline.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B">
            <w:pPr>
              <w:tabs>
                <w:tab w:val="left" w:leader="none" w:pos="14459"/>
              </w:tabs>
              <w:jc w:val="both"/>
              <w:rPr/>
            </w:pPr>
            <w:r w:rsidDel="00000000" w:rsidR="00000000" w:rsidRPr="00000000">
              <w:rPr>
                <w:rtl w:val="0"/>
              </w:rPr>
              <w:t xml:space="preserve">Tipos de clientes</w:t>
            </w:r>
          </w:p>
          <w:p w:rsidR="00000000" w:rsidDel="00000000" w:rsidP="00000000" w:rsidRDefault="00000000" w:rsidRPr="00000000" w14:paraId="0000034C">
            <w:pPr>
              <w:widowControl w:val="0"/>
              <w:rPr/>
            </w:pPr>
            <w:r w:rsidDel="00000000" w:rsidR="00000000" w:rsidRPr="00000000">
              <w:rPr/>
              <w:drawing>
                <wp:inline distB="114300" distT="114300" distL="114300" distR="114300">
                  <wp:extent cx="1781175" cy="1079500"/>
                  <wp:effectExtent b="0" l="0" r="0" t="0"/>
                  <wp:docPr id="445" name="image56.png"/>
                  <a:graphic>
                    <a:graphicData uri="http://schemas.openxmlformats.org/drawingml/2006/picture">
                      <pic:pic>
                        <pic:nvPicPr>
                          <pic:cNvPr id="0" name="image56.png"/>
                          <pic:cNvPicPr preferRelativeResize="0"/>
                        </pic:nvPicPr>
                        <pic:blipFill>
                          <a:blip r:embed="rId98"/>
                          <a:srcRect b="0" l="0" r="0" t="0"/>
                          <a:stretch>
                            <a:fillRect/>
                          </a:stretch>
                        </pic:blipFill>
                        <pic:spPr>
                          <a:xfrm>
                            <a:off x="0" y="0"/>
                            <a:ext cx="178117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widowControl w:val="0"/>
              <w:rPr/>
            </w:pPr>
            <w:hyperlink r:id="rId99">
              <w:r w:rsidDel="00000000" w:rsidR="00000000" w:rsidRPr="00000000">
                <w:rPr>
                  <w:color w:val="1155cc"/>
                  <w:u w:val="single"/>
                  <w:rtl w:val="0"/>
                </w:rPr>
                <w:t xml:space="preserve">https://img.freepik.com/vector-gratis/cliente-dando-comentarios-calidad_74855-5482.jpg?w=740&amp;t=st=1666617954~exp=1666618554~hmac=af5f23b69bd0d5c25013f5ecb0fedabfc46666bf0dd08a227da04f93e5c2d000+</w:t>
              </w:r>
            </w:hyperlink>
            <w:r w:rsidDel="00000000" w:rsidR="00000000" w:rsidRPr="00000000">
              <w:rPr>
                <w:rtl w:val="0"/>
              </w:rPr>
            </w:r>
          </w:p>
          <w:p w:rsidR="00000000" w:rsidDel="00000000" w:rsidP="00000000" w:rsidRDefault="00000000" w:rsidRPr="00000000" w14:paraId="0000034E">
            <w:pPr>
              <w:widowControl w:val="0"/>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Nota. Elaborar imagen 124103_i30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0">
            <w:pPr>
              <w:jc w:val="both"/>
              <w:rPr>
                <w:color w:val="ff0000"/>
              </w:rPr>
            </w:pPr>
            <w:sdt>
              <w:sdtPr>
                <w:tag w:val="goog_rdk_148"/>
              </w:sdtPr>
              <w:sdtContent>
                <w:del w:author="Hernando Garcia Plata" w:id="22" w:date="2023-02-21T12:58:54Z"/>
                <w:sdt>
                  <w:sdtPr>
                    <w:tag w:val="goog_rdk_149"/>
                  </w:sdtPr>
                  <w:sdtContent>
                    <w:commentRangeStart w:id="9"/>
                  </w:sdtContent>
                </w:sdt>
                <w:del w:author="Hernando Garcia Plata" w:id="22" w:date="2023-02-21T12:58:54Z">
                  <w:r w:rsidDel="00000000" w:rsidR="00000000" w:rsidRPr="00000000">
                    <w:rPr>
                      <w:color w:val="ff0000"/>
                      <w:rtl w:val="0"/>
                    </w:rPr>
                    <w:delText xml:space="preserve">Este concepto de tipos de ventas según el cliente comenzó con fuerza en el comercio electrónico, sin embargo, actualmente es utilizado también en el contexto </w:delText>
                  </w:r>
                  <w:r w:rsidDel="00000000" w:rsidR="00000000" w:rsidRPr="00000000">
                    <w:rPr>
                      <w:i w:val="1"/>
                      <w:color w:val="ff0000"/>
                      <w:rtl w:val="0"/>
                    </w:rPr>
                    <w:delText xml:space="preserve">offline.</w:delText>
                  </w:r>
                </w:del>
              </w:sdtContent>
            </w:sdt>
            <w:commentRangeEnd w:id="9"/>
            <w:r w:rsidDel="00000000" w:rsidR="00000000" w:rsidRPr="00000000">
              <w:commentReference w:id="9"/>
            </w:r>
            <w:r w:rsidDel="00000000" w:rsidR="00000000" w:rsidRPr="00000000">
              <w:rPr>
                <w:rtl w:val="0"/>
              </w:rPr>
            </w:r>
          </w:p>
        </w:tc>
        <w:tc>
          <w:tcPr>
            <w:shd w:fill="auto" w:val="clear"/>
            <w:tcMar>
              <w:top w:w="100.0" w:type="dxa"/>
              <w:left w:w="100.0" w:type="dxa"/>
              <w:bottom w:w="100.0" w:type="dxa"/>
              <w:right w:w="100.0" w:type="dxa"/>
            </w:tcMar>
          </w:tcPr>
          <w:sdt>
            <w:sdtPr>
              <w:tag w:val="goog_rdk_152"/>
            </w:sdtPr>
            <w:sdtContent>
              <w:p w:rsidR="00000000" w:rsidDel="00000000" w:rsidP="00000000" w:rsidRDefault="00000000" w:rsidRPr="00000000" w14:paraId="00000352">
                <w:pPr>
                  <w:jc w:val="both"/>
                  <w:rPr>
                    <w:del w:author="Hernando Garcia Plata" w:id="22" w:date="2023-02-21T12:58:54Z"/>
                    <w:color w:val="ff0000"/>
                  </w:rPr>
                </w:pPr>
                <w:sdt>
                  <w:sdtPr>
                    <w:tag w:val="goog_rdk_151"/>
                  </w:sdtPr>
                  <w:sdtContent>
                    <w:del w:author="Hernando Garcia Plata" w:id="22" w:date="2023-02-21T12:58:54Z">
                      <w:r w:rsidDel="00000000" w:rsidR="00000000" w:rsidRPr="00000000">
                        <w:rPr>
                          <w:rtl w:val="0"/>
                        </w:rPr>
                        <w:delText xml:space="preserve"> </w:delText>
                      </w:r>
                      <w:r w:rsidDel="00000000" w:rsidR="00000000" w:rsidRPr="00000000">
                        <w:rPr>
                          <w:color w:val="ff0000"/>
                          <w:rtl w:val="0"/>
                        </w:rPr>
                        <w:delText xml:space="preserve">comercio electrónico</w:delText>
                      </w:r>
                    </w:del>
                  </w:sdtContent>
                </w:sdt>
              </w:p>
            </w:sdtContent>
          </w:sdt>
          <w:sdt>
            <w:sdtPr>
              <w:tag w:val="goog_rdk_154"/>
            </w:sdtPr>
            <w:sdtContent>
              <w:p w:rsidR="00000000" w:rsidDel="00000000" w:rsidP="00000000" w:rsidRDefault="00000000" w:rsidRPr="00000000" w14:paraId="00000353">
                <w:pPr>
                  <w:widowControl w:val="0"/>
                  <w:rPr>
                    <w:del w:author="Hernando Garcia Plata" w:id="22" w:date="2023-02-21T12:58:54Z"/>
                  </w:rPr>
                </w:pPr>
                <w:sdt>
                  <w:sdtPr>
                    <w:tag w:val="goog_rdk_153"/>
                  </w:sdtPr>
                  <w:sdtContent>
                    <w:del w:author="Hernando Garcia Plata" w:id="22" w:date="2023-02-21T12:58:54Z">
                      <w:r w:rsidDel="00000000" w:rsidR="00000000" w:rsidRPr="00000000">
                        <w:rPr/>
                        <w:drawing>
                          <wp:inline distB="114300" distT="114300" distL="114300" distR="114300">
                            <wp:extent cx="1781175" cy="1193800"/>
                            <wp:effectExtent b="0" l="0" r="0" t="0"/>
                            <wp:docPr id="447" name="image62.png"/>
                            <a:graphic>
                              <a:graphicData uri="http://schemas.openxmlformats.org/drawingml/2006/picture">
                                <pic:pic>
                                  <pic:nvPicPr>
                                    <pic:cNvPr id="0" name="image62.png"/>
                                    <pic:cNvPicPr preferRelativeResize="0"/>
                                  </pic:nvPicPr>
                                  <pic:blipFill>
                                    <a:blip r:embed="rId100"/>
                                    <a:srcRect b="0" l="0" r="0" t="0"/>
                                    <a:stretch>
                                      <a:fillRect/>
                                    </a:stretch>
                                  </pic:blipFill>
                                  <pic:spPr>
                                    <a:xfrm>
                                      <a:off x="0" y="0"/>
                                      <a:ext cx="1781175" cy="1193800"/>
                                    </a:xfrm>
                                    <a:prstGeom prst="rect"/>
                                    <a:ln/>
                                  </pic:spPr>
                                </pic:pic>
                              </a:graphicData>
                            </a:graphic>
                          </wp:inline>
                        </w:drawing>
                      </w:r>
                      <w:r w:rsidDel="00000000" w:rsidR="00000000" w:rsidRPr="00000000">
                        <w:rPr>
                          <w:rtl w:val="0"/>
                        </w:rPr>
                      </w:r>
                    </w:del>
                  </w:sdtContent>
                </w:sdt>
              </w:p>
            </w:sdtContent>
          </w:sdt>
          <w:sdt>
            <w:sdtPr>
              <w:tag w:val="goog_rdk_156"/>
            </w:sdtPr>
            <w:sdtContent>
              <w:p w:rsidR="00000000" w:rsidDel="00000000" w:rsidP="00000000" w:rsidRDefault="00000000" w:rsidRPr="00000000" w14:paraId="00000354">
                <w:pPr>
                  <w:widowControl w:val="0"/>
                  <w:rPr>
                    <w:del w:author="Hernando Garcia Plata" w:id="22" w:date="2023-02-21T12:58:54Z"/>
                  </w:rPr>
                </w:pPr>
                <w:sdt>
                  <w:sdtPr>
                    <w:tag w:val="goog_rdk_155"/>
                  </w:sdtPr>
                  <w:sdtContent>
                    <w:del w:author="Hernando Garcia Plata" w:id="22" w:date="2023-02-21T12:58:54Z">
                      <w:r w:rsidDel="00000000" w:rsidR="00000000" w:rsidRPr="00000000">
                        <w:rPr>
                          <w:rtl w:val="0"/>
                        </w:rPr>
                      </w:r>
                    </w:del>
                  </w:sdtContent>
                </w:sdt>
              </w:p>
            </w:sdtContent>
          </w:sdt>
          <w:sdt>
            <w:sdtPr>
              <w:tag w:val="goog_rdk_158"/>
            </w:sdtPr>
            <w:sdtContent>
              <w:p w:rsidR="00000000" w:rsidDel="00000000" w:rsidP="00000000" w:rsidRDefault="00000000" w:rsidRPr="00000000" w14:paraId="00000355">
                <w:pPr>
                  <w:widowControl w:val="0"/>
                  <w:rPr>
                    <w:del w:author="Hernando Garcia Plata" w:id="22" w:date="2023-02-21T12:58:54Z"/>
                  </w:rPr>
                </w:pPr>
                <w:sdt>
                  <w:sdtPr>
                    <w:tag w:val="goog_rdk_157"/>
                  </w:sdtPr>
                  <w:sdtContent>
                    <w:del w:author="Hernando Garcia Plata" w:id="22" w:date="2023-02-21T12:58:54Z">
                      <w:r w:rsidDel="00000000" w:rsidR="00000000" w:rsidRPr="00000000">
                        <w:fldChar w:fldCharType="begin"/>
                      </w:r>
                      <w:r w:rsidDel="00000000" w:rsidR="00000000" w:rsidRPr="00000000">
                        <w:delInstrText xml:space="preserve">HYPERLINK "https://img.freepik.com/vector-gratis/comercio-electronico-tienda-venta-electronica-compras-concepto-negocio-iconos-arte-linea-plana_126523-2187.jpg?w=740&amp;t=st=1666618148~exp=1666618748~hmac=e73e1837b4cdfe5e9cd6c8390509713d392e5f206ecd229d49c91abb456e71e0"</w:delInstrText>
                      </w:r>
                      <w:r w:rsidDel="00000000" w:rsidR="00000000" w:rsidRPr="00000000">
                        <w:fldChar w:fldCharType="separate"/>
                      </w:r>
                      <w:r w:rsidDel="00000000" w:rsidR="00000000" w:rsidRPr="00000000">
                        <w:rPr>
                          <w:color w:val="1155cc"/>
                          <w:u w:val="single"/>
                          <w:rtl w:val="0"/>
                        </w:rPr>
                        <w:delText xml:space="preserve">https://img.freepik.com/vector-gratis/comercio-electronico-tienda-venta-electronica-compras-concepto-negocio-iconos-arte-linea-plana_126523-2187.jpg?w=740&amp;t=st=1666618148~exp=1666618748~hmac=e73e1837b4cdfe5e9cd6c8390509713d392e5f206ecd229d49c91abb456e71e0</w:delText>
                      </w:r>
                      <w:r w:rsidDel="00000000" w:rsidR="00000000" w:rsidRPr="00000000">
                        <w:fldChar w:fldCharType="end"/>
                      </w:r>
                      <w:r w:rsidDel="00000000" w:rsidR="00000000" w:rsidRPr="00000000">
                        <w:rPr>
                          <w:rtl w:val="0"/>
                        </w:rPr>
                      </w:r>
                    </w:del>
                  </w:sdtContent>
                </w:sdt>
              </w:p>
            </w:sdtContent>
          </w:sdt>
          <w:sdt>
            <w:sdtPr>
              <w:tag w:val="goog_rdk_160"/>
            </w:sdtPr>
            <w:sdtContent>
              <w:p w:rsidR="00000000" w:rsidDel="00000000" w:rsidP="00000000" w:rsidRDefault="00000000" w:rsidRPr="00000000" w14:paraId="00000356">
                <w:pPr>
                  <w:widowControl w:val="0"/>
                  <w:rPr>
                    <w:del w:author="Hernando Garcia Plata" w:id="22" w:date="2023-02-21T12:58:54Z"/>
                  </w:rPr>
                </w:pPr>
                <w:sdt>
                  <w:sdtPr>
                    <w:tag w:val="goog_rdk_159"/>
                  </w:sdtPr>
                  <w:sdtContent>
                    <w:del w:author="Hernando Garcia Plata" w:id="22" w:date="2023-02-21T12:58:54Z">
                      <w:r w:rsidDel="00000000" w:rsidR="00000000" w:rsidRPr="00000000">
                        <w:rPr>
                          <w:rtl w:val="0"/>
                        </w:rPr>
                      </w:r>
                    </w:del>
                  </w:sdtContent>
                </w:sdt>
              </w:p>
            </w:sdtContent>
          </w:sdt>
          <w:p w:rsidR="00000000" w:rsidDel="00000000" w:rsidP="00000000" w:rsidRDefault="00000000" w:rsidRPr="00000000" w14:paraId="00000357">
            <w:pPr>
              <w:rPr/>
            </w:pPr>
            <w:sdt>
              <w:sdtPr>
                <w:tag w:val="goog_rdk_161"/>
              </w:sdtPr>
              <w:sdtContent>
                <w:del w:author="Hernando Garcia Plata" w:id="22" w:date="2023-02-21T12:58:54Z">
                  <w:r w:rsidDel="00000000" w:rsidR="00000000" w:rsidRPr="00000000">
                    <w:rPr>
                      <w:rtl w:val="0"/>
                    </w:rPr>
                    <w:delText xml:space="preserve">Nota. Elaborar imagen 124103_i31</w:delText>
                  </w:r>
                </w:del>
              </w:sdtContent>
            </w:sdt>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8">
            <w:pPr>
              <w:ind w:left="720" w:firstLine="0"/>
              <w:jc w:val="both"/>
              <w:rPr>
                <w:i w:val="1"/>
                <w:color w:val="ff0000"/>
              </w:rPr>
            </w:pPr>
            <w:r w:rsidDel="00000000" w:rsidR="00000000" w:rsidRPr="00000000">
              <w:rPr>
                <w:rtl w:val="0"/>
              </w:rPr>
            </w:r>
          </w:p>
          <w:p w:rsidR="00000000" w:rsidDel="00000000" w:rsidP="00000000" w:rsidRDefault="00000000" w:rsidRPr="00000000" w14:paraId="00000359">
            <w:pPr>
              <w:numPr>
                <w:ilvl w:val="0"/>
                <w:numId w:val="2"/>
              </w:numPr>
              <w:ind w:left="720" w:hanging="360"/>
              <w:jc w:val="both"/>
              <w:rPr>
                <w:b w:val="0"/>
                <w:color w:val="ff0000"/>
              </w:rPr>
            </w:pPr>
            <w:r w:rsidDel="00000000" w:rsidR="00000000" w:rsidRPr="00000000">
              <w:rPr>
                <w:i w:val="1"/>
                <w:color w:val="ff0000"/>
                <w:rtl w:val="0"/>
              </w:rPr>
              <w:t xml:space="preserve">Business to Business</w:t>
            </w:r>
            <w:r w:rsidDel="00000000" w:rsidR="00000000" w:rsidRPr="00000000">
              <w:rPr>
                <w:color w:val="ff0000"/>
                <w:rtl w:val="0"/>
              </w:rPr>
              <w:t xml:space="preserve"> (B2B):</w:t>
            </w:r>
            <w:r w:rsidDel="00000000" w:rsidR="00000000" w:rsidRPr="00000000">
              <w:rPr>
                <w:b w:val="0"/>
                <w:color w:val="ff0000"/>
                <w:rtl w:val="0"/>
              </w:rPr>
              <w:t xml:space="preserve">  son aquellas que realiza una empresa a otra empresa.</w:t>
            </w:r>
          </w:p>
          <w:p w:rsidR="00000000" w:rsidDel="00000000" w:rsidP="00000000" w:rsidRDefault="00000000" w:rsidRPr="00000000" w14:paraId="0000035A">
            <w:pPr>
              <w:numPr>
                <w:ilvl w:val="0"/>
                <w:numId w:val="2"/>
              </w:numPr>
              <w:ind w:left="720" w:hanging="360"/>
              <w:jc w:val="both"/>
              <w:rPr>
                <w:b w:val="0"/>
                <w:color w:val="ff0000"/>
              </w:rPr>
            </w:pPr>
            <w:r w:rsidDel="00000000" w:rsidR="00000000" w:rsidRPr="00000000">
              <w:rPr>
                <w:i w:val="1"/>
                <w:color w:val="ff0000"/>
                <w:rtl w:val="0"/>
              </w:rPr>
              <w:t xml:space="preserve">Business to Consumer </w:t>
            </w:r>
            <w:r w:rsidDel="00000000" w:rsidR="00000000" w:rsidRPr="00000000">
              <w:rPr>
                <w:color w:val="ff0000"/>
                <w:rtl w:val="0"/>
              </w:rPr>
              <w:t xml:space="preserve">(B2C):</w:t>
            </w:r>
            <w:r w:rsidDel="00000000" w:rsidR="00000000" w:rsidRPr="00000000">
              <w:rPr>
                <w:b w:val="0"/>
                <w:color w:val="ff0000"/>
                <w:rtl w:val="0"/>
              </w:rPr>
              <w:t xml:space="preserve"> son las que realiza una empresa al consumidor final.</w:t>
            </w:r>
          </w:p>
          <w:p w:rsidR="00000000" w:rsidDel="00000000" w:rsidP="00000000" w:rsidRDefault="00000000" w:rsidRPr="00000000" w14:paraId="0000035B">
            <w:pPr>
              <w:numPr>
                <w:ilvl w:val="0"/>
                <w:numId w:val="2"/>
              </w:numPr>
              <w:ind w:left="720" w:hanging="360"/>
              <w:jc w:val="both"/>
              <w:rPr>
                <w:b w:val="0"/>
                <w:color w:val="ff0000"/>
              </w:rPr>
            </w:pPr>
            <w:r w:rsidDel="00000000" w:rsidR="00000000" w:rsidRPr="00000000">
              <w:rPr>
                <w:i w:val="1"/>
                <w:color w:val="ff0000"/>
                <w:rtl w:val="0"/>
              </w:rPr>
              <w:t xml:space="preserve">Business to Government</w:t>
            </w:r>
            <w:r w:rsidDel="00000000" w:rsidR="00000000" w:rsidRPr="00000000">
              <w:rPr>
                <w:color w:val="ff0000"/>
                <w:rtl w:val="0"/>
              </w:rPr>
              <w:t xml:space="preserve"> (B2G):</w:t>
            </w:r>
            <w:r w:rsidDel="00000000" w:rsidR="00000000" w:rsidRPr="00000000">
              <w:rPr>
                <w:b w:val="0"/>
                <w:color w:val="ff0000"/>
                <w:rtl w:val="0"/>
              </w:rPr>
              <w:t xml:space="preserve"> son aquellas en las que una empresa vende sus productos al gobierno o a entidades públicas.</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rPr/>
            </w:pPr>
            <w:r w:rsidDel="00000000" w:rsidR="00000000" w:rsidRPr="00000000">
              <w:rPr>
                <w:rtl w:val="0"/>
              </w:rPr>
              <w:t xml:space="preserve">Clases de ventas</w:t>
            </w:r>
          </w:p>
          <w:p w:rsidR="00000000" w:rsidDel="00000000" w:rsidP="00000000" w:rsidRDefault="00000000" w:rsidRPr="00000000" w14:paraId="0000035E">
            <w:pPr>
              <w:widowControl w:val="0"/>
              <w:rPr/>
            </w:pPr>
            <w:r w:rsidDel="00000000" w:rsidR="00000000" w:rsidRPr="00000000">
              <w:rPr>
                <w:rtl w:val="0"/>
              </w:rPr>
            </w:r>
          </w:p>
          <w:p w:rsidR="00000000" w:rsidDel="00000000" w:rsidP="00000000" w:rsidRDefault="00000000" w:rsidRPr="00000000" w14:paraId="0000035F">
            <w:pPr>
              <w:widowControl w:val="0"/>
              <w:rPr/>
            </w:pPr>
            <w:r w:rsidDel="00000000" w:rsidR="00000000" w:rsidRPr="00000000">
              <w:rPr/>
              <w:drawing>
                <wp:inline distB="114300" distT="114300" distL="114300" distR="114300">
                  <wp:extent cx="1781175" cy="1206500"/>
                  <wp:effectExtent b="0" l="0" r="0" t="0"/>
                  <wp:docPr id="450"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17811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widowControl w:val="0"/>
              <w:rPr/>
            </w:pPr>
            <w:r w:rsidDel="00000000" w:rsidR="00000000" w:rsidRPr="00000000">
              <w:rPr>
                <w:rtl w:val="0"/>
              </w:rPr>
            </w:r>
          </w:p>
          <w:p w:rsidR="00000000" w:rsidDel="00000000" w:rsidP="00000000" w:rsidRDefault="00000000" w:rsidRPr="00000000" w14:paraId="00000361">
            <w:pPr>
              <w:widowControl w:val="0"/>
              <w:rPr/>
            </w:pPr>
            <w:hyperlink r:id="rId102">
              <w:r w:rsidDel="00000000" w:rsidR="00000000" w:rsidRPr="00000000">
                <w:rPr>
                  <w:color w:val="1155cc"/>
                  <w:u w:val="single"/>
                  <w:rtl w:val="0"/>
                </w:rPr>
                <w:t xml:space="preserve">https://img.freepik.com/vector-gratis/concepto-proveedores-idea-b2b-servicio-distribucion-logistica-global-compania-como-sociedad-comercial-clientes-tecnologias-modernas-ventas-ilustracion-vector-plano-aislado_613284-1456.jpg?w=740&amp;t=st=1666618886~exp=1666619486~hmac=3a832e6db98dbfd170cc473e897bb14e0c5cd132ab4299e17cc7d036499123d</w:t>
              </w:r>
            </w:hyperlink>
            <w:r w:rsidDel="00000000" w:rsidR="00000000" w:rsidRPr="00000000">
              <w:rPr>
                <w:rtl w:val="0"/>
              </w:rPr>
            </w:r>
          </w:p>
          <w:p w:rsidR="00000000" w:rsidDel="00000000" w:rsidP="00000000" w:rsidRDefault="00000000" w:rsidRPr="00000000" w14:paraId="00000362">
            <w:pPr>
              <w:widowControl w:val="0"/>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Nota. Elaborar imagen 124103_i32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jc w:val="both"/>
              <w:rPr>
                <w:b w:val="0"/>
              </w:rPr>
            </w:pPr>
            <w:r w:rsidDel="00000000" w:rsidR="00000000" w:rsidRPr="00000000">
              <w:rPr>
                <w:b w:val="0"/>
                <w:rtl w:val="0"/>
              </w:rPr>
              <w:t xml:space="preserve">Para realizar de manera adecuada e influenciar el éxito de la venta, esta debe verse de forma integral. Por ello, se han definido tres momentos secuenciales: preventa, venta y posventa, que se conocen como el ciclo de la venta y en los cuales se desarrolla el ciclo comercial.</w:t>
            </w:r>
          </w:p>
          <w:p w:rsidR="00000000" w:rsidDel="00000000" w:rsidP="00000000" w:rsidRDefault="00000000" w:rsidRPr="00000000" w14:paraId="00000365">
            <w:pPr>
              <w:jc w:val="both"/>
              <w:rPr>
                <w:b w:val="0"/>
              </w:rPr>
            </w:pPr>
            <w:r w:rsidDel="00000000" w:rsidR="00000000" w:rsidRPr="00000000">
              <w:rPr>
                <w:rtl w:val="0"/>
              </w:rPr>
            </w:r>
          </w:p>
          <w:p w:rsidR="00000000" w:rsidDel="00000000" w:rsidP="00000000" w:rsidRDefault="00000000" w:rsidRPr="00000000" w14:paraId="00000366">
            <w:pPr>
              <w:jc w:val="both"/>
              <w:rPr>
                <w:b w:val="0"/>
                <w:color w:val="38761d"/>
              </w:rPr>
            </w:pPr>
            <w:r w:rsidDel="00000000" w:rsidR="00000000" w:rsidRPr="00000000">
              <w:rPr>
                <w:b w:val="0"/>
                <w:color w:val="38761d"/>
                <w:rtl w:val="0"/>
              </w:rPr>
              <w:t xml:space="preserve">De acuerdo con lo anterior, a continuación se describen cada una de las fases que conforman el ciclo de venta, las cuales, de acuerdo con la estructura, deben darse secuencialmente: preventa (primer momento), venta (segundo momento) y posventa (tercer momento).</w:t>
            </w:r>
          </w:p>
          <w:p w:rsidR="00000000" w:rsidDel="00000000" w:rsidP="00000000" w:rsidRDefault="00000000" w:rsidRPr="00000000" w14:paraId="00000367">
            <w:pPr>
              <w:jc w:val="both"/>
              <w:rPr>
                <w:b w:val="0"/>
              </w:rPr>
            </w:pPr>
            <w:r w:rsidDel="00000000" w:rsidR="00000000" w:rsidRPr="00000000">
              <w:rPr>
                <w:rtl w:val="0"/>
              </w:rPr>
            </w:r>
          </w:p>
          <w:p w:rsidR="00000000" w:rsidDel="00000000" w:rsidP="00000000" w:rsidRDefault="00000000" w:rsidRPr="00000000" w14:paraId="00000368">
            <w:pPr>
              <w:jc w:val="both"/>
              <w:rPr>
                <w:b w:val="0"/>
              </w:rPr>
            </w:pPr>
            <w:sdt>
              <w:sdtPr>
                <w:tag w:val="goog_rdk_162"/>
              </w:sdtPr>
              <w:sdtContent>
                <w:commentRangeStart w:id="10"/>
              </w:sdtContent>
            </w:sdt>
            <w:r w:rsidDel="00000000" w:rsidR="00000000" w:rsidRPr="00000000">
              <w:rPr>
                <w:b w:val="0"/>
              </w:rPr>
              <w:drawing>
                <wp:inline distB="114300" distT="114300" distL="114300" distR="114300">
                  <wp:extent cx="1801178" cy="1709202"/>
                  <wp:effectExtent b="0" l="0" r="0" t="0"/>
                  <wp:docPr id="432"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1801178" cy="1709202"/>
                          </a:xfrm>
                          <a:prstGeom prst="rect"/>
                          <a:ln/>
                        </pic:spPr>
                      </pic:pic>
                    </a:graphicData>
                  </a:graphic>
                </wp:inline>
              </w:drawing>
            </w:r>
            <w:commentRangeEnd w:id="10"/>
            <w:r w:rsidDel="00000000" w:rsidR="00000000" w:rsidRPr="00000000">
              <w:commentReference w:id="10"/>
            </w:r>
            <w:r w:rsidDel="00000000" w:rsidR="00000000" w:rsidRPr="00000000">
              <w:rPr>
                <w:b w:val="0"/>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A">
            <w:pPr>
              <w:rPr>
                <w:color w:val="ff0000"/>
              </w:rPr>
            </w:pPr>
            <w:sdt>
              <w:sdtPr>
                <w:tag w:val="goog_rdk_164"/>
              </w:sdtPr>
              <w:sdtContent>
                <w:del w:author="Manuela Herrera Acevedo" w:id="23" w:date="2023-03-02T01:19:30Z"/>
                <w:sdt>
                  <w:sdtPr>
                    <w:tag w:val="goog_rdk_165"/>
                  </w:sdtPr>
                  <w:sdtContent>
                    <w:commentRangeStart w:id="11"/>
                  </w:sdtContent>
                </w:sdt>
                <w:del w:author="Manuela Herrera Acevedo" w:id="23" w:date="2023-03-02T01:19:30Z">
                  <w:r w:rsidDel="00000000" w:rsidR="00000000" w:rsidRPr="00000000">
                    <w:rPr>
                      <w:color w:val="ff0000"/>
                      <w:rtl w:val="0"/>
                    </w:rPr>
                    <w:delText xml:space="preserve">Figura 4</w:delText>
                  </w:r>
                </w:del>
              </w:sdtContent>
            </w:sdt>
            <w:r w:rsidDel="00000000" w:rsidR="00000000" w:rsidRPr="00000000">
              <w:rPr>
                <w:rtl w:val="0"/>
              </w:rPr>
            </w:r>
          </w:p>
          <w:p w:rsidR="00000000" w:rsidDel="00000000" w:rsidP="00000000" w:rsidRDefault="00000000" w:rsidRPr="00000000" w14:paraId="0000036B">
            <w:pPr>
              <w:rPr>
                <w:i w:val="1"/>
              </w:rPr>
            </w:pPr>
            <w:r w:rsidDel="00000000" w:rsidR="00000000" w:rsidRPr="00000000">
              <w:rPr>
                <w:i w:val="1"/>
                <w:rtl w:val="0"/>
              </w:rPr>
              <w:t xml:space="preserve">El ciclo de la venta</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36C">
            <w:pPr>
              <w:jc w:val="center"/>
              <w:rPr/>
            </w:pPr>
            <w:r w:rsidDel="00000000" w:rsidR="00000000" w:rsidRPr="00000000">
              <w:rPr>
                <w:rtl w:val="0"/>
              </w:rPr>
              <w:t xml:space="preserve">     </w:t>
            </w:r>
            <w:sdt>
              <w:sdtPr>
                <w:tag w:val="goog_rdk_166"/>
              </w:sdtPr>
              <w:sdtContent>
                <w:commentRangeStart w:id="12"/>
              </w:sdtContent>
            </w:sdt>
            <w:r w:rsidDel="00000000" w:rsidR="00000000" w:rsidRPr="00000000">
              <w:rPr/>
              <w:drawing>
                <wp:inline distB="0" distT="0" distL="0" distR="0">
                  <wp:extent cx="1982962" cy="1560556"/>
                  <wp:effectExtent b="0" l="0" r="0" t="0"/>
                  <wp:docPr id="452" name="image77.png"/>
                  <a:graphic>
                    <a:graphicData uri="http://schemas.openxmlformats.org/drawingml/2006/picture">
                      <pic:pic>
                        <pic:nvPicPr>
                          <pic:cNvPr id="0" name="image77.png"/>
                          <pic:cNvPicPr preferRelativeResize="0"/>
                        </pic:nvPicPr>
                        <pic:blipFill>
                          <a:blip r:embed="rId104"/>
                          <a:srcRect b="0" l="0" r="0" t="0"/>
                          <a:stretch>
                            <a:fillRect/>
                          </a:stretch>
                        </pic:blipFill>
                        <pic:spPr>
                          <a:xfrm>
                            <a:off x="0" y="0"/>
                            <a:ext cx="1982962" cy="1560556"/>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tabs>
                <w:tab w:val="left" w:leader="none" w:pos="14459"/>
              </w:tabs>
              <w:spacing w:after="120" w:lineRule="auto"/>
              <w:ind w:right="391"/>
              <w:rPr/>
            </w:pPr>
            <w:r w:rsidDel="00000000" w:rsidR="00000000" w:rsidRPr="00000000">
              <w:rPr>
                <w:color w:val="0000ff"/>
                <w:rtl w:val="0"/>
              </w:rPr>
              <w:t xml:space="preserve">Nota. Elaborar imagen tal cual, el editable está entre los anexos del CF03.</w:t>
            </w: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Nota. Elaborar imagen 124103_i33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0">
            <w:pPr>
              <w:jc w:val="both"/>
              <w:rPr>
                <w:color w:val="ff0000"/>
              </w:rPr>
            </w:pPr>
            <w:sdt>
              <w:sdtPr>
                <w:tag w:val="goog_rdk_168"/>
              </w:sdtPr>
              <w:sdtContent>
                <w:del w:author="Hernando Garcia Plata" w:id="24" w:date="2023-02-21T13:06:45Z"/>
                <w:sdt>
                  <w:sdtPr>
                    <w:tag w:val="goog_rdk_169"/>
                  </w:sdtPr>
                  <w:sdtContent>
                    <w:commentRangeStart w:id="13"/>
                  </w:sdtContent>
                </w:sdt>
                <w:del w:author="Hernando Garcia Plata" w:id="24" w:date="2023-02-21T13:06:45Z">
                  <w:r w:rsidDel="00000000" w:rsidR="00000000" w:rsidRPr="00000000">
                    <w:rPr>
                      <w:color w:val="ff0000"/>
                      <w:rtl w:val="0"/>
                    </w:rPr>
                    <w:delText xml:space="preserve">De acuerdo con lo anterior, a continuación se describen cada una de las fases que conforman el ciclo de venta, las cuales, de acuerdo con la estructura, deben darse secuencialmente: preventa (primer momento), venta (segundo momento) y posventa (tercer momento).</w:delText>
                  </w:r>
                </w:del>
              </w:sdtContent>
            </w:sdt>
            <w:commentRangeEnd w:id="13"/>
            <w:r w:rsidDel="00000000" w:rsidR="00000000" w:rsidRPr="00000000">
              <w:commentReference w:id="13"/>
            </w:r>
            <w:r w:rsidDel="00000000" w:rsidR="00000000" w:rsidRPr="00000000">
              <w:rPr>
                <w:rtl w:val="0"/>
              </w:rPr>
            </w:r>
          </w:p>
        </w:tc>
        <w:tc>
          <w:tcPr>
            <w:shd w:fill="auto" w:val="clear"/>
            <w:tcMar>
              <w:top w:w="100.0" w:type="dxa"/>
              <w:left w:w="100.0" w:type="dxa"/>
              <w:bottom w:w="100.0" w:type="dxa"/>
              <w:right w:w="100.0" w:type="dxa"/>
            </w:tcMar>
          </w:tcPr>
          <w:sdt>
            <w:sdtPr>
              <w:tag w:val="goog_rdk_172"/>
            </w:sdtPr>
            <w:sdtContent>
              <w:p w:rsidR="00000000" w:rsidDel="00000000" w:rsidP="00000000" w:rsidRDefault="00000000" w:rsidRPr="00000000" w14:paraId="00000372">
                <w:pPr>
                  <w:widowControl w:val="0"/>
                  <w:rPr>
                    <w:del w:author="Hernando Garcia Plata" w:id="24" w:date="2023-02-21T13:06:45Z"/>
                  </w:rPr>
                </w:pPr>
                <w:sdt>
                  <w:sdtPr>
                    <w:tag w:val="goog_rdk_171"/>
                  </w:sdtPr>
                  <w:sdtContent>
                    <w:del w:author="Hernando Garcia Plata" w:id="24" w:date="2023-02-21T13:06:45Z">
                      <w:r w:rsidDel="00000000" w:rsidR="00000000" w:rsidRPr="00000000">
                        <w:rPr>
                          <w:rtl w:val="0"/>
                        </w:rPr>
                        <w:delText xml:space="preserve">Fases del ciclo de venta</w:delText>
                      </w:r>
                    </w:del>
                  </w:sdtContent>
                </w:sdt>
              </w:p>
            </w:sdtContent>
          </w:sdt>
          <w:sdt>
            <w:sdtPr>
              <w:tag w:val="goog_rdk_174"/>
            </w:sdtPr>
            <w:sdtContent>
              <w:p w:rsidR="00000000" w:rsidDel="00000000" w:rsidP="00000000" w:rsidRDefault="00000000" w:rsidRPr="00000000" w14:paraId="00000373">
                <w:pPr>
                  <w:widowControl w:val="0"/>
                  <w:rPr>
                    <w:del w:author="Hernando Garcia Plata" w:id="24" w:date="2023-02-21T13:06:45Z"/>
                  </w:rPr>
                </w:pPr>
                <w:sdt>
                  <w:sdtPr>
                    <w:tag w:val="goog_rdk_173"/>
                  </w:sdtPr>
                  <w:sdtContent>
                    <w:del w:author="Hernando Garcia Plata" w:id="24" w:date="2023-02-21T13:06:45Z">
                      <w:r w:rsidDel="00000000" w:rsidR="00000000" w:rsidRPr="00000000">
                        <w:rPr>
                          <w:rtl w:val="0"/>
                        </w:rPr>
                      </w:r>
                    </w:del>
                  </w:sdtContent>
                </w:sdt>
              </w:p>
            </w:sdtContent>
          </w:sdt>
          <w:sdt>
            <w:sdtPr>
              <w:tag w:val="goog_rdk_176"/>
            </w:sdtPr>
            <w:sdtContent>
              <w:p w:rsidR="00000000" w:rsidDel="00000000" w:rsidP="00000000" w:rsidRDefault="00000000" w:rsidRPr="00000000" w14:paraId="00000374">
                <w:pPr>
                  <w:widowControl w:val="0"/>
                  <w:rPr>
                    <w:del w:author="Hernando Garcia Plata" w:id="24" w:date="2023-02-21T13:06:45Z"/>
                  </w:rPr>
                </w:pPr>
                <w:sdt>
                  <w:sdtPr>
                    <w:tag w:val="goog_rdk_175"/>
                  </w:sdtPr>
                  <w:sdtContent>
                    <w:del w:author="Hernando Garcia Plata" w:id="24" w:date="2023-02-21T13:06:45Z">
                      <w:r w:rsidDel="00000000" w:rsidR="00000000" w:rsidRPr="00000000">
                        <w:rPr/>
                        <w:drawing>
                          <wp:inline distB="114300" distT="114300" distL="114300" distR="114300">
                            <wp:extent cx="1867853" cy="1245235"/>
                            <wp:effectExtent b="0" l="0" r="0" t="0"/>
                            <wp:docPr id="454" name="image74.png"/>
                            <a:graphic>
                              <a:graphicData uri="http://schemas.openxmlformats.org/drawingml/2006/picture">
                                <pic:pic>
                                  <pic:nvPicPr>
                                    <pic:cNvPr id="0" name="image74.png"/>
                                    <pic:cNvPicPr preferRelativeResize="0"/>
                                  </pic:nvPicPr>
                                  <pic:blipFill>
                                    <a:blip r:embed="rId105"/>
                                    <a:srcRect b="0" l="0" r="0" t="0"/>
                                    <a:stretch>
                                      <a:fillRect/>
                                    </a:stretch>
                                  </pic:blipFill>
                                  <pic:spPr>
                                    <a:xfrm>
                                      <a:off x="0" y="0"/>
                                      <a:ext cx="1867853" cy="1245235"/>
                                    </a:xfrm>
                                    <a:prstGeom prst="rect"/>
                                    <a:ln/>
                                  </pic:spPr>
                                </pic:pic>
                              </a:graphicData>
                            </a:graphic>
                          </wp:inline>
                        </w:drawing>
                      </w:r>
                      <w:r w:rsidDel="00000000" w:rsidR="00000000" w:rsidRPr="00000000">
                        <w:rPr>
                          <w:rtl w:val="0"/>
                        </w:rPr>
                      </w:r>
                    </w:del>
                  </w:sdtContent>
                </w:sdt>
              </w:p>
            </w:sdtContent>
          </w:sdt>
          <w:sdt>
            <w:sdtPr>
              <w:tag w:val="goog_rdk_178"/>
            </w:sdtPr>
            <w:sdtContent>
              <w:p w:rsidR="00000000" w:rsidDel="00000000" w:rsidP="00000000" w:rsidRDefault="00000000" w:rsidRPr="00000000" w14:paraId="00000375">
                <w:pPr>
                  <w:widowControl w:val="0"/>
                  <w:rPr>
                    <w:del w:author="Hernando Garcia Plata" w:id="24" w:date="2023-02-21T13:06:45Z"/>
                  </w:rPr>
                </w:pPr>
                <w:sdt>
                  <w:sdtPr>
                    <w:tag w:val="goog_rdk_177"/>
                  </w:sdtPr>
                  <w:sdtContent>
                    <w:del w:author="Hernando Garcia Plata" w:id="24" w:date="2023-02-21T13:06:45Z">
                      <w:r w:rsidDel="00000000" w:rsidR="00000000" w:rsidRPr="00000000">
                        <w:fldChar w:fldCharType="begin"/>
                      </w:r>
                      <w:r w:rsidDel="00000000" w:rsidR="00000000" w:rsidRPr="00000000">
                        <w:delInstrText xml:space="preserve">HYPERLINK "https://img.freepik.com/foto-gratis/cerrar-mujer-sosteniendo-bolsas-compra_23-2149220711.jpg?w=740&amp;t=st=1666620195~exp=1666620795~hmac=03fc56efcfcc5f1ebf0befcdcd1c7dec7b34daf53f9951a8d6f63ff7bad14164"</w:delInstrText>
                      </w:r>
                      <w:r w:rsidDel="00000000" w:rsidR="00000000" w:rsidRPr="00000000">
                        <w:fldChar w:fldCharType="separate"/>
                      </w:r>
                      <w:r w:rsidDel="00000000" w:rsidR="00000000" w:rsidRPr="00000000">
                        <w:rPr>
                          <w:color w:val="1155cc"/>
                          <w:u w:val="single"/>
                          <w:rtl w:val="0"/>
                        </w:rPr>
                        <w:delText xml:space="preserve">https://img.freepik.com/foto-gratis/cerrar-m        ndo-bolsas-compra_23-2149220711.jpg?w=740&amp;t=st=1666620195~exp=1666620795~hmac=03fc56efcfcc5f1ebf0befcdcd1c7dec7b34daf53f9951a8d6f63ff7bad14164</w:delText>
                      </w:r>
                      <w:r w:rsidDel="00000000" w:rsidR="00000000" w:rsidRPr="00000000">
                        <w:fldChar w:fldCharType="end"/>
                      </w:r>
                      <w:r w:rsidDel="00000000" w:rsidR="00000000" w:rsidRPr="00000000">
                        <w:rPr>
                          <w:rtl w:val="0"/>
                        </w:rPr>
                      </w:r>
                    </w:del>
                  </w:sdtContent>
                </w:sdt>
              </w:p>
            </w:sdtContent>
          </w:sdt>
          <w:sdt>
            <w:sdtPr>
              <w:tag w:val="goog_rdk_180"/>
            </w:sdtPr>
            <w:sdtContent>
              <w:p w:rsidR="00000000" w:rsidDel="00000000" w:rsidP="00000000" w:rsidRDefault="00000000" w:rsidRPr="00000000" w14:paraId="00000376">
                <w:pPr>
                  <w:rPr>
                    <w:del w:author="Hernando Garcia Plata" w:id="24" w:date="2023-02-21T13:06:45Z"/>
                  </w:rPr>
                </w:pPr>
                <w:sdt>
                  <w:sdtPr>
                    <w:tag w:val="goog_rdk_179"/>
                  </w:sdtPr>
                  <w:sdtContent>
                    <w:del w:author="Hernando Garcia Plata" w:id="24" w:date="2023-02-21T13:06:45Z">
                      <w:r w:rsidDel="00000000" w:rsidR="00000000" w:rsidRPr="00000000">
                        <w:rPr>
                          <w:rtl w:val="0"/>
                        </w:rPr>
                      </w:r>
                    </w:del>
                  </w:sdtContent>
                </w:sdt>
              </w:p>
            </w:sdtContent>
          </w:sdt>
          <w:p w:rsidR="00000000" w:rsidDel="00000000" w:rsidP="00000000" w:rsidRDefault="00000000" w:rsidRPr="00000000" w14:paraId="00000377">
            <w:pPr>
              <w:rPr/>
            </w:pPr>
            <w:sdt>
              <w:sdtPr>
                <w:tag w:val="goog_rdk_181"/>
              </w:sdtPr>
              <w:sdtContent>
                <w:del w:author="Hernando Garcia Plata" w:id="24" w:date="2023-02-21T13:06:45Z">
                  <w:r w:rsidDel="00000000" w:rsidR="00000000" w:rsidRPr="00000000">
                    <w:rPr>
                      <w:rtl w:val="0"/>
                    </w:rPr>
                    <w:delText xml:space="preserve">Nota. Elaborar imagen 124103_i34</w:delText>
                  </w:r>
                </w:del>
              </w:sdtContent>
            </w:sdt>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8">
            <w:pPr>
              <w:tabs>
                <w:tab w:val="left" w:leader="none" w:pos="14459"/>
              </w:tabs>
              <w:jc w:val="both"/>
              <w:rPr>
                <w:b w:val="0"/>
                <w:color w:val="38761d"/>
              </w:rPr>
            </w:pPr>
            <w:r w:rsidDel="00000000" w:rsidR="00000000" w:rsidRPr="00000000">
              <w:rPr>
                <w:color w:val="38761d"/>
                <w:rtl w:val="0"/>
              </w:rPr>
              <w:t xml:space="preserve">Preventa: </w:t>
            </w:r>
            <w:r w:rsidDel="00000000" w:rsidR="00000000" w:rsidRPr="00000000">
              <w:rPr>
                <w:b w:val="0"/>
                <w:color w:val="38761d"/>
                <w:rtl w:val="0"/>
              </w:rPr>
              <w:t xml:space="preserve">es el momento previo a la venta. En esta etapa el vendedor define quiénes son sus clientes potenciales, de allí extrae a aquellos con mayor probabilidad de éxito (llamados clientes prospectos), los contacta, genera el acercamiento, detecta su necesidad y prepara el tipo de oferta (portafolio) a presentar. </w:t>
            </w:r>
          </w:p>
          <w:p w:rsidR="00000000" w:rsidDel="00000000" w:rsidP="00000000" w:rsidRDefault="00000000" w:rsidRPr="00000000" w14:paraId="00000379">
            <w:pPr>
              <w:tabs>
                <w:tab w:val="left" w:leader="none" w:pos="14459"/>
              </w:tabs>
              <w:jc w:val="both"/>
              <w:rPr>
                <w:b w:val="0"/>
                <w:color w:val="38761d"/>
              </w:rPr>
            </w:pPr>
            <w:r w:rsidDel="00000000" w:rsidR="00000000" w:rsidRPr="00000000">
              <w:rPr>
                <w:rtl w:val="0"/>
              </w:rPr>
            </w:r>
          </w:p>
          <w:p w:rsidR="00000000" w:rsidDel="00000000" w:rsidP="00000000" w:rsidRDefault="00000000" w:rsidRPr="00000000" w14:paraId="0000037A">
            <w:pPr>
              <w:tabs>
                <w:tab w:val="left" w:leader="none" w:pos="14459"/>
              </w:tabs>
              <w:jc w:val="both"/>
              <w:rPr>
                <w:b w:val="0"/>
                <w:color w:val="38761d"/>
              </w:rPr>
            </w:pPr>
            <w:r w:rsidDel="00000000" w:rsidR="00000000" w:rsidRPr="00000000">
              <w:rPr>
                <w:b w:val="0"/>
                <w:color w:val="38761d"/>
                <w:rtl w:val="0"/>
              </w:rPr>
              <w:t xml:space="preserve">Una buena preventa tiene un gran trabajo previo al contacto con el cliente prospecto, dado que se debe tener buen conocimiento del portafolio de productos, se debe investigar sobre el perfil del cliente y se debe propender por generar un acercamiento muy asertivo de acuerdo a su perfil.</w:t>
            </w:r>
          </w:p>
        </w:tc>
        <w:tc>
          <w:tcPr>
            <w:shd w:fill="auto" w:val="clear"/>
            <w:tcMar>
              <w:top w:w="100.0" w:type="dxa"/>
              <w:left w:w="100.0" w:type="dxa"/>
              <w:bottom w:w="100.0" w:type="dxa"/>
              <w:right w:w="100.0" w:type="dxa"/>
            </w:tcMar>
          </w:tcPr>
          <w:p w:rsidR="00000000" w:rsidDel="00000000" w:rsidP="00000000" w:rsidRDefault="00000000" w:rsidRPr="00000000" w14:paraId="0000037C">
            <w:pPr>
              <w:tabs>
                <w:tab w:val="left" w:leader="none" w:pos="14459"/>
              </w:tabs>
              <w:jc w:val="both"/>
              <w:rPr/>
            </w:pPr>
            <w:r w:rsidDel="00000000" w:rsidR="00000000" w:rsidRPr="00000000">
              <w:rPr>
                <w:rtl w:val="0"/>
              </w:rPr>
              <w:t xml:space="preserve">Preventa</w:t>
            </w:r>
          </w:p>
          <w:p w:rsidR="00000000" w:rsidDel="00000000" w:rsidP="00000000" w:rsidRDefault="00000000" w:rsidRPr="00000000" w14:paraId="0000037D">
            <w:pPr>
              <w:widowControl w:val="0"/>
              <w:rPr/>
            </w:pPr>
            <w:r w:rsidDel="00000000" w:rsidR="00000000" w:rsidRPr="00000000">
              <w:rPr>
                <w:rtl w:val="0"/>
              </w:rPr>
            </w:r>
          </w:p>
          <w:p w:rsidR="00000000" w:rsidDel="00000000" w:rsidP="00000000" w:rsidRDefault="00000000" w:rsidRPr="00000000" w14:paraId="0000037E">
            <w:pPr>
              <w:widowControl w:val="0"/>
              <w:rPr/>
            </w:pPr>
            <w:r w:rsidDel="00000000" w:rsidR="00000000" w:rsidRPr="00000000">
              <w:rPr/>
              <w:drawing>
                <wp:inline distB="114300" distT="114300" distL="114300" distR="114300">
                  <wp:extent cx="2000250" cy="1333500"/>
                  <wp:effectExtent b="0" l="0" r="0" t="0"/>
                  <wp:docPr id="456" name="image70.png"/>
                  <a:graphic>
                    <a:graphicData uri="http://schemas.openxmlformats.org/drawingml/2006/picture">
                      <pic:pic>
                        <pic:nvPicPr>
                          <pic:cNvPr id="0" name="image70.png"/>
                          <pic:cNvPicPr preferRelativeResize="0"/>
                        </pic:nvPicPr>
                        <pic:blipFill>
                          <a:blip r:embed="rId106"/>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widowControl w:val="0"/>
              <w:rPr/>
            </w:pPr>
            <w:hyperlink r:id="rId107">
              <w:r w:rsidDel="00000000" w:rsidR="00000000" w:rsidRPr="00000000">
                <w:rPr>
                  <w:color w:val="1155cc"/>
                  <w:u w:val="single"/>
                  <w:rtl w:val="0"/>
                </w:rPr>
                <w:t xml:space="preserve">https://img.freepik.com/vector-gratis/fondo-venta-realista-papel-rasgado_52683-56934.jpg?w=740&amp;t=st=1666620244~exp=1666620844~hmac=e18d13a11d9759f63300b5340a5da87d8b43372381c2adcd5990282046805462</w:t>
              </w:r>
            </w:hyperlink>
            <w:r w:rsidDel="00000000" w:rsidR="00000000" w:rsidRPr="00000000">
              <w:rPr>
                <w:rtl w:val="0"/>
              </w:rPr>
            </w:r>
          </w:p>
          <w:p w:rsidR="00000000" w:rsidDel="00000000" w:rsidP="00000000" w:rsidRDefault="00000000" w:rsidRPr="00000000" w14:paraId="00000380">
            <w:pPr>
              <w:widowControl w:val="0"/>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Nota. Elaborar imagen 124103_i35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2">
            <w:pPr>
              <w:jc w:val="both"/>
              <w:rPr>
                <w:b w:val="0"/>
                <w:color w:val="38761d"/>
              </w:rPr>
            </w:pPr>
            <w:r w:rsidDel="00000000" w:rsidR="00000000" w:rsidRPr="00000000">
              <w:rPr>
                <w:color w:val="38761d"/>
                <w:rtl w:val="0"/>
              </w:rPr>
              <w:t xml:space="preserve">Venta:</w:t>
            </w:r>
            <w:r w:rsidDel="00000000" w:rsidR="00000000" w:rsidRPr="00000000">
              <w:rPr>
                <w:b w:val="0"/>
                <w:color w:val="38761d"/>
                <w:rtl w:val="0"/>
              </w:rPr>
              <w:t xml:space="preserve"> es el más grande momento de verdad, es decir, allí se tiene el contacto con el cliente (a través de cualquier medio presencial o virtual), se realiza la presentación del portafolio a ofrecer, se resuelven sus inquietudes y se espera que el vendedor llegue al objetivo de esta etapa, el cierre de la venta, es decir, cuando el cliente acepta adquirir el bien o servicio. </w:t>
            </w:r>
          </w:p>
          <w:p w:rsidR="00000000" w:rsidDel="00000000" w:rsidP="00000000" w:rsidRDefault="00000000" w:rsidRPr="00000000" w14:paraId="00000383">
            <w:pPr>
              <w:jc w:val="both"/>
              <w:rPr>
                <w:b w:val="0"/>
                <w:color w:val="38761d"/>
              </w:rPr>
            </w:pPr>
            <w:r w:rsidDel="00000000" w:rsidR="00000000" w:rsidRPr="00000000">
              <w:rPr>
                <w:rtl w:val="0"/>
              </w:rPr>
            </w:r>
          </w:p>
          <w:p w:rsidR="00000000" w:rsidDel="00000000" w:rsidP="00000000" w:rsidRDefault="00000000" w:rsidRPr="00000000" w14:paraId="00000384">
            <w:pPr>
              <w:jc w:val="both"/>
              <w:rPr>
                <w:b w:val="0"/>
                <w:color w:val="38761d"/>
              </w:rPr>
            </w:pPr>
            <w:r w:rsidDel="00000000" w:rsidR="00000000" w:rsidRPr="00000000">
              <w:rPr>
                <w:b w:val="0"/>
                <w:color w:val="38761d"/>
                <w:rtl w:val="0"/>
              </w:rPr>
              <w:t xml:space="preserve">En la venta se aplican diferentes técnicas, se debaten objeciones y se implementan modelos de negociación según como se vaya desarrollando el proceso, además se realizan todos los esfuerzos comerciales para que el prospecto diga “sí, voy a comprar el producto”.</w:t>
            </w:r>
          </w:p>
        </w:tc>
        <w:tc>
          <w:tcPr>
            <w:shd w:fill="auto" w:val="clear"/>
            <w:tcMar>
              <w:top w:w="100.0" w:type="dxa"/>
              <w:left w:w="100.0" w:type="dxa"/>
              <w:bottom w:w="100.0" w:type="dxa"/>
              <w:right w:w="100.0" w:type="dxa"/>
            </w:tcMar>
          </w:tcPr>
          <w:p w:rsidR="00000000" w:rsidDel="00000000" w:rsidP="00000000" w:rsidRDefault="00000000" w:rsidRPr="00000000" w14:paraId="00000386">
            <w:pPr>
              <w:jc w:val="both"/>
              <w:rPr>
                <w:color w:val="38761d"/>
              </w:rPr>
            </w:pPr>
            <w:r w:rsidDel="00000000" w:rsidR="00000000" w:rsidRPr="00000000">
              <w:rPr>
                <w:color w:val="38761d"/>
                <w:rtl w:val="0"/>
              </w:rPr>
              <w:t xml:space="preserve">Venta:</w:t>
            </w:r>
          </w:p>
          <w:p w:rsidR="00000000" w:rsidDel="00000000" w:rsidP="00000000" w:rsidRDefault="00000000" w:rsidRPr="00000000" w14:paraId="00000387">
            <w:pPr>
              <w:jc w:val="both"/>
              <w:rPr>
                <w:color w:val="38761d"/>
              </w:rPr>
            </w:pPr>
            <w:r w:rsidDel="00000000" w:rsidR="00000000" w:rsidRPr="00000000">
              <w:rPr>
                <w:b w:val="0"/>
                <w:color w:val="38761d"/>
              </w:rPr>
              <w:drawing>
                <wp:inline distB="114300" distT="114300" distL="114300" distR="114300">
                  <wp:extent cx="1439228" cy="952271"/>
                  <wp:effectExtent b="0" l="0" r="0" t="0"/>
                  <wp:docPr id="437"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1439228" cy="952271"/>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jc w:val="both"/>
              <w:rPr>
                <w:color w:val="38761d"/>
              </w:rPr>
            </w:pPr>
            <w:r w:rsidDel="00000000" w:rsidR="00000000" w:rsidRPr="00000000">
              <w:rPr>
                <w:rtl w:val="0"/>
              </w:rPr>
            </w:r>
          </w:p>
          <w:p w:rsidR="00000000" w:rsidDel="00000000" w:rsidP="00000000" w:rsidRDefault="00000000" w:rsidRPr="00000000" w14:paraId="00000389">
            <w:pPr>
              <w:jc w:val="both"/>
              <w:rPr>
                <w:color w:val="38761d"/>
              </w:rPr>
            </w:pPr>
            <w:hyperlink r:id="rId108">
              <w:r w:rsidDel="00000000" w:rsidR="00000000" w:rsidRPr="00000000">
                <w:rPr>
                  <w:color w:val="38761d"/>
                  <w:u w:val="single"/>
                  <w:rtl w:val="0"/>
                </w:rPr>
                <w:t xml:space="preserve">https://img.freepik.com/vector-gratis/analistas-demanda-dandose-mano-pantallas-portatiles-planificando-demanda-futura-planificacion-demanda-analisis-demanda-ilustracion-concepto-pronostico-ventas-digitales_335657-2098.jpg?w=740&amp;t=st=1666620330~exp=1666620930~hmac=ec225305fb7e175761480fb4c8fb4085c2d2ca6f1c19ca3aac28dc9faa24ef93</w:t>
              </w:r>
            </w:hyperlink>
            <w:r w:rsidDel="00000000" w:rsidR="00000000" w:rsidRPr="00000000">
              <w:rPr>
                <w:rtl w:val="0"/>
              </w:rPr>
            </w:r>
          </w:p>
          <w:p w:rsidR="00000000" w:rsidDel="00000000" w:rsidP="00000000" w:rsidRDefault="00000000" w:rsidRPr="00000000" w14:paraId="0000038A">
            <w:pPr>
              <w:jc w:val="both"/>
              <w:rPr>
                <w:color w:val="38761d"/>
              </w:rPr>
            </w:pPr>
            <w:r w:rsidDel="00000000" w:rsidR="00000000" w:rsidRPr="00000000">
              <w:rPr>
                <w:rtl w:val="0"/>
              </w:rPr>
            </w:r>
          </w:p>
          <w:p w:rsidR="00000000" w:rsidDel="00000000" w:rsidP="00000000" w:rsidRDefault="00000000" w:rsidRPr="00000000" w14:paraId="0000038B">
            <w:pPr>
              <w:rPr>
                <w:color w:val="38761d"/>
              </w:rPr>
            </w:pPr>
            <w:r w:rsidDel="00000000" w:rsidR="00000000" w:rsidRPr="00000000">
              <w:rPr>
                <w:color w:val="38761d"/>
                <w:rtl w:val="0"/>
              </w:rPr>
              <w:t xml:space="preserve">Nota. Elaborar imagen 124103_i36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C">
            <w:pPr>
              <w:jc w:val="both"/>
              <w:rPr>
                <w:b w:val="0"/>
              </w:rPr>
            </w:pPr>
            <w:r w:rsidDel="00000000" w:rsidR="00000000" w:rsidRPr="00000000">
              <w:rPr>
                <w:rtl w:val="0"/>
              </w:rPr>
              <w:t xml:space="preserve">Posventa: </w:t>
            </w:r>
            <w:r w:rsidDel="00000000" w:rsidR="00000000" w:rsidRPr="00000000">
              <w:rPr>
                <w:b w:val="0"/>
                <w:rtl w:val="0"/>
              </w:rPr>
              <w:t xml:space="preserve">es la última etapa del proceso comercial, pero no la menos importante. En esta fase del ciclo es donde se crean verdaderos vínculos con el cliente, se le fideliza e incluso pasa a ser un ‘apóstol’ de la empresa. Esto quiere decir que se debe aspirar a que el cliente no solo compre, sino que también recomiende a terceros la marca o producto. Si bien esta fase ha estado atribuida más al proceso de servicio al cliente, todos los puntos de contactos son importantes para generar una experiencia positiva con el cliente después de haber realizado la compra.</w:t>
            </w:r>
          </w:p>
          <w:p w:rsidR="00000000" w:rsidDel="00000000" w:rsidP="00000000" w:rsidRDefault="00000000" w:rsidRPr="00000000" w14:paraId="0000038D">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F">
            <w:pPr>
              <w:jc w:val="both"/>
              <w:rPr/>
            </w:pPr>
            <w:r w:rsidDel="00000000" w:rsidR="00000000" w:rsidRPr="00000000">
              <w:rPr>
                <w:rtl w:val="0"/>
              </w:rPr>
              <w:t xml:space="preserve">Posventa:</w:t>
            </w:r>
          </w:p>
          <w:p w:rsidR="00000000" w:rsidDel="00000000" w:rsidP="00000000" w:rsidRDefault="00000000" w:rsidRPr="00000000" w14:paraId="00000390">
            <w:pPr>
              <w:widowControl w:val="0"/>
              <w:rPr/>
            </w:pPr>
            <w:r w:rsidDel="00000000" w:rsidR="00000000" w:rsidRPr="00000000">
              <w:rPr/>
              <w:drawing>
                <wp:inline distB="114300" distT="114300" distL="114300" distR="114300">
                  <wp:extent cx="2105025" cy="1168400"/>
                  <wp:effectExtent b="0" l="0" r="0" t="0"/>
                  <wp:docPr id="413" name="image54.png"/>
                  <a:graphic>
                    <a:graphicData uri="http://schemas.openxmlformats.org/drawingml/2006/picture">
                      <pic:pic>
                        <pic:nvPicPr>
                          <pic:cNvPr id="0" name="image54.png"/>
                          <pic:cNvPicPr preferRelativeResize="0"/>
                        </pic:nvPicPr>
                        <pic:blipFill>
                          <a:blip r:embed="rId109"/>
                          <a:srcRect b="0" l="0" r="0" t="0"/>
                          <a:stretch>
                            <a:fillRect/>
                          </a:stretch>
                        </pic:blipFill>
                        <pic:spPr>
                          <a:xfrm>
                            <a:off x="0" y="0"/>
                            <a:ext cx="210502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widowControl w:val="0"/>
              <w:rPr/>
            </w:pPr>
            <w:r w:rsidDel="00000000" w:rsidR="00000000" w:rsidRPr="00000000">
              <w:rPr>
                <w:rtl w:val="0"/>
              </w:rPr>
            </w:r>
          </w:p>
          <w:p w:rsidR="00000000" w:rsidDel="00000000" w:rsidP="00000000" w:rsidRDefault="00000000" w:rsidRPr="00000000" w14:paraId="00000392">
            <w:pPr>
              <w:widowControl w:val="0"/>
              <w:rPr/>
            </w:pPr>
            <w:hyperlink r:id="rId110">
              <w:r w:rsidDel="00000000" w:rsidR="00000000" w:rsidRPr="00000000">
                <w:rPr>
                  <w:color w:val="1155cc"/>
                  <w:u w:val="single"/>
                  <w:rtl w:val="0"/>
                </w:rPr>
                <w:t xml:space="preserve">https://img.freepik.com/vector-premium/banner-conceptos-palabra-soporte-postventa-servicio-mesa-ayuda-garantia-producto-centro-llamadas-presentacion-sitio-web-idea-tipografia-letras-aisladas-iconos-lineales-ilustracion-contorno-vectorial_106317-10338.jpg?w=740</w:t>
              </w:r>
            </w:hyperlink>
            <w:r w:rsidDel="00000000" w:rsidR="00000000" w:rsidRPr="00000000">
              <w:rPr>
                <w:rtl w:val="0"/>
              </w:rPr>
            </w:r>
          </w:p>
          <w:p w:rsidR="00000000" w:rsidDel="00000000" w:rsidP="00000000" w:rsidRDefault="00000000" w:rsidRPr="00000000" w14:paraId="00000393">
            <w:pPr>
              <w:widowControl w:val="0"/>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Nota. Elaborar imagen 124103_i37</w:t>
            </w:r>
          </w:p>
        </w:tc>
      </w:tr>
    </w:tbl>
    <w:p w:rsidR="00000000" w:rsidDel="00000000" w:rsidP="00000000" w:rsidRDefault="00000000" w:rsidRPr="00000000" w14:paraId="00000395">
      <w:pPr>
        <w:rPr>
          <w:b w:val="1"/>
          <w:color w:val="4a86e8"/>
        </w:rPr>
      </w:pPr>
      <w:r w:rsidDel="00000000" w:rsidR="00000000" w:rsidRPr="00000000">
        <w:rPr>
          <w:rtl w:val="0"/>
        </w:rPr>
      </w:r>
    </w:p>
    <w:p w:rsidR="00000000" w:rsidDel="00000000" w:rsidP="00000000" w:rsidRDefault="00000000" w:rsidRPr="00000000" w14:paraId="00000396">
      <w:pPr>
        <w:tabs>
          <w:tab w:val="left" w:leader="none" w:pos="14459"/>
        </w:tabs>
        <w:spacing w:after="120" w:line="240" w:lineRule="auto"/>
        <w:ind w:right="391"/>
        <w:rPr>
          <w:b w:val="1"/>
          <w:color w:val="4a86e8"/>
        </w:rPr>
      </w:pPr>
      <w:r w:rsidDel="00000000" w:rsidR="00000000" w:rsidRPr="00000000">
        <w:rPr>
          <w:rtl w:val="0"/>
        </w:rPr>
      </w:r>
    </w:p>
    <w:p w:rsidR="00000000" w:rsidDel="00000000" w:rsidP="00000000" w:rsidRDefault="00000000" w:rsidRPr="00000000" w14:paraId="00000397">
      <w:pPr>
        <w:tabs>
          <w:tab w:val="left" w:leader="none" w:pos="14459"/>
        </w:tabs>
        <w:spacing w:after="120" w:line="240" w:lineRule="auto"/>
        <w:ind w:right="391"/>
        <w:rPr>
          <w:b w:val="1"/>
          <w:color w:val="ff0000"/>
        </w:rPr>
      </w:pPr>
      <w:r w:rsidDel="00000000" w:rsidR="00000000" w:rsidRPr="00000000">
        <w:rPr>
          <w:b w:val="1"/>
          <w:strike w:val="1"/>
          <w:color w:val="ff0000"/>
          <w:rtl w:val="0"/>
        </w:rPr>
        <w:t xml:space="preserve">2.</w:t>
      </w:r>
      <w:sdt>
        <w:sdtPr>
          <w:tag w:val="goog_rdk_182"/>
        </w:sdtPr>
        <w:sdtContent>
          <w:commentRangeStart w:id="14"/>
        </w:sdtContent>
      </w:sdt>
      <w:r w:rsidDel="00000000" w:rsidR="00000000" w:rsidRPr="00000000">
        <w:rPr>
          <w:b w:val="1"/>
          <w:strike w:val="1"/>
          <w:color w:val="ff0000"/>
          <w:rtl w:val="0"/>
        </w:rPr>
        <w:t xml:space="preserve">2</w:t>
      </w:r>
      <w:r w:rsidDel="00000000" w:rsidR="00000000" w:rsidRPr="00000000">
        <w:rPr>
          <w:b w:val="1"/>
          <w:color w:val="ff0000"/>
          <w:rtl w:val="0"/>
        </w:rPr>
        <w:t xml:space="preserve"> Informes de ventas</w:t>
      </w:r>
      <w:commentRangeEnd w:id="14"/>
      <w:r w:rsidDel="00000000" w:rsidR="00000000" w:rsidRPr="00000000">
        <w:commentReference w:id="14"/>
      </w:r>
      <w:r w:rsidDel="00000000" w:rsidR="00000000" w:rsidRPr="00000000">
        <w:rPr>
          <w:rtl w:val="0"/>
        </w:rPr>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98">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99">
            <w:pPr>
              <w:jc w:val="both"/>
              <w:rPr>
                <w:b w:val="0"/>
                <w:i w:val="1"/>
              </w:rPr>
            </w:pPr>
            <w:r w:rsidDel="00000000" w:rsidR="00000000" w:rsidRPr="00000000">
              <w:rPr>
                <w:b w:val="0"/>
                <w:rtl w:val="0"/>
              </w:rPr>
              <w:t xml:space="preserve">Los informes son la herramienta de gestión más utilizada en el ámbito empresarial, en los cuales se resume la planeación, gestión y/o seguimiento sobre un tema, actividad o proyecto en particular. En este sentido, la realización de informes suele ser una actividad específica asociada a los diferentes roles relacionados con mercadeo y ventas</w:t>
            </w:r>
            <w:r w:rsidDel="00000000" w:rsidR="00000000" w:rsidRPr="00000000">
              <w:rPr>
                <w:b w:val="0"/>
                <w:i w:val="1"/>
                <w:rtl w:val="0"/>
              </w:rPr>
              <w:t xml:space="preserve">.</w:t>
            </w:r>
          </w:p>
          <w:p w:rsidR="00000000" w:rsidDel="00000000" w:rsidP="00000000" w:rsidRDefault="00000000" w:rsidRPr="00000000" w14:paraId="0000039A">
            <w:pPr>
              <w:rPr>
                <w:i w:val="1"/>
              </w:rPr>
            </w:pPr>
            <w:r w:rsidDel="00000000" w:rsidR="00000000" w:rsidRPr="00000000">
              <w:rPr>
                <w:rtl w:val="0"/>
              </w:rPr>
            </w:r>
          </w:p>
        </w:tc>
      </w:tr>
    </w:tbl>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tbl>
      <w:tblPr>
        <w:tblStyle w:val="Table26"/>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1610"/>
        <w:tblGridChange w:id="0">
          <w:tblGrid>
            <w:gridCol w:w="1755"/>
            <w:gridCol w:w="116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D">
            <w:pPr>
              <w:widowControl w:val="0"/>
              <w:jc w:val="center"/>
              <w:rPr/>
            </w:pPr>
            <w:bookmarkStart w:colFirst="0" w:colLast="0" w:name="_heading=h.1y810tw" w:id="10"/>
            <w:bookmarkEnd w:id="10"/>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9E">
            <w:pPr>
              <w:keepNext w:val="1"/>
              <w:keepLines w:val="1"/>
              <w:widowControl w:val="0"/>
              <w:spacing w:after="60" w:lineRule="auto"/>
              <w:jc w:val="center"/>
              <w:rPr/>
            </w:pPr>
            <w:bookmarkStart w:colFirst="0" w:colLast="0" w:name="_heading=h.4i7ojhp" w:id="11"/>
            <w:bookmarkEnd w:id="11"/>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A0">
            <w:pPr>
              <w:jc w:val="both"/>
              <w:rPr>
                <w:b w:val="0"/>
                <w:color w:val="999999"/>
              </w:rPr>
            </w:pPr>
            <w:r w:rsidDel="00000000" w:rsidR="00000000" w:rsidRPr="00000000">
              <w:rPr>
                <w:b w:val="0"/>
                <w:rtl w:val="0"/>
              </w:rPr>
              <w:t xml:space="preserve">A nivel empresarial, los ítems que se suelen abordar en informes de tipo empresarial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1">
            <w:pPr>
              <w:jc w:val="both"/>
              <w:rPr>
                <w:color w:val="ff0000"/>
              </w:rPr>
            </w:pPr>
            <w:sdt>
              <w:sdtPr>
                <w:tag w:val="goog_rdk_184"/>
              </w:sdtPr>
              <w:sdtContent>
                <w:del w:author="Manuela Herrera Acevedo" w:id="25" w:date="2023-03-02T01:22:54Z"/>
                <w:sdt>
                  <w:sdtPr>
                    <w:tag w:val="goog_rdk_185"/>
                  </w:sdtPr>
                  <w:sdtContent>
                    <w:commentRangeStart w:id="15"/>
                  </w:sdtContent>
                </w:sdt>
                <w:del w:author="Manuela Herrera Acevedo" w:id="25" w:date="2023-03-02T01:22:54Z">
                  <w:r w:rsidDel="00000000" w:rsidR="00000000" w:rsidRPr="00000000">
                    <w:rPr>
                      <w:color w:val="ff0000"/>
                      <w:rtl w:val="0"/>
                    </w:rPr>
                    <w:delText xml:space="preserve">Figura 5</w:delText>
                  </w:r>
                </w:del>
              </w:sdtContent>
            </w:sdt>
            <w:r w:rsidDel="00000000" w:rsidR="00000000" w:rsidRPr="00000000">
              <w:rPr>
                <w:rtl w:val="0"/>
              </w:rPr>
            </w:r>
          </w:p>
          <w:p w:rsidR="00000000" w:rsidDel="00000000" w:rsidP="00000000" w:rsidRDefault="00000000" w:rsidRPr="00000000" w14:paraId="000003A2">
            <w:pPr>
              <w:jc w:val="both"/>
              <w:rPr>
                <w:color w:val="ff0000"/>
              </w:rPr>
            </w:pPr>
            <w:sdt>
              <w:sdtPr>
                <w:tag w:val="goog_rdk_187"/>
              </w:sdtPr>
              <w:sdtContent>
                <w:ins w:author="Manuela Herrera Acevedo" w:id="26" w:date="2023-03-02T01:52:56Z">
                  <w:r w:rsidDel="00000000" w:rsidR="00000000" w:rsidRPr="00000000">
                    <w:rPr>
                      <w:color w:val="ff0000"/>
                      <w:rtl w:val="0"/>
                    </w:rPr>
                    <w:t xml:space="preserve">         </w:t>
                  </w:r>
                </w:ins>
              </w:sdtContent>
            </w:sdt>
            <w:sdt>
              <w:sdtPr>
                <w:tag w:val="goog_rdk_188"/>
              </w:sdtPr>
              <w:sdtContent>
                <w:del w:author="Manuela Herrera Acevedo" w:id="26" w:date="2023-03-02T01:52:56Z">
                  <w:r w:rsidDel="00000000" w:rsidR="00000000" w:rsidRPr="00000000">
                    <w:rPr>
                      <w:color w:val="ff0000"/>
                      <w:rtl w:val="0"/>
                    </w:rPr>
                    <w:delText xml:space="preserve">Figura 4</w:delText>
                  </w:r>
                </w:del>
              </w:sdtContent>
            </w:sdt>
            <w:r w:rsidDel="00000000" w:rsidR="00000000" w:rsidRPr="00000000">
              <w:rPr>
                <w:rtl w:val="0"/>
              </w:rPr>
            </w:r>
          </w:p>
          <w:p w:rsidR="00000000" w:rsidDel="00000000" w:rsidP="00000000" w:rsidRDefault="00000000" w:rsidRPr="00000000" w14:paraId="000003A3">
            <w:pPr>
              <w:jc w:val="both"/>
              <w:rPr>
                <w:i w:val="1"/>
                <w:color w:val="ff0000"/>
              </w:rPr>
            </w:pPr>
            <w:r w:rsidDel="00000000" w:rsidR="00000000" w:rsidRPr="00000000">
              <w:rPr>
                <w:i w:val="1"/>
                <w:color w:val="ff0000"/>
                <w:rtl w:val="0"/>
              </w:rPr>
              <w:t xml:space="preserve">Imagen alusiva a un informe empresarial</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3A4">
            <w:pPr>
              <w:jc w:val="center"/>
              <w:rPr/>
            </w:pPr>
            <w:r w:rsidDel="00000000" w:rsidR="00000000" w:rsidRPr="00000000">
              <w:rPr/>
              <w:drawing>
                <wp:inline distB="0" distT="0" distL="0" distR="0">
                  <wp:extent cx="2238375" cy="2238375"/>
                  <wp:effectExtent b="0" l="0" r="0" t="0"/>
                  <wp:docPr descr="https://cdn-icons-png.flaticon.com/512/3094/3094929.png" id="414" name="image24.png"/>
                  <a:graphic>
                    <a:graphicData uri="http://schemas.openxmlformats.org/drawingml/2006/picture">
                      <pic:pic>
                        <pic:nvPicPr>
                          <pic:cNvPr descr="https://cdn-icons-png.flaticon.com/512/3094/3094929.png" id="0" name="image24.png"/>
                          <pic:cNvPicPr preferRelativeResize="0"/>
                        </pic:nvPicPr>
                        <pic:blipFill>
                          <a:blip r:embed="rId111"/>
                          <a:srcRect b="0" l="0" r="0" t="0"/>
                          <a:stretch>
                            <a:fillRect/>
                          </a:stretch>
                        </pic:blipFill>
                        <pic:spPr>
                          <a:xfrm>
                            <a:off x="0" y="0"/>
                            <a:ext cx="2238375" cy="22383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A5">
            <w:pPr>
              <w:jc w:val="both"/>
              <w:rPr/>
            </w:pPr>
            <w:r w:rsidDel="00000000" w:rsidR="00000000" w:rsidRPr="00000000">
              <w:rPr>
                <w:i w:val="1"/>
                <w:rtl w:val="0"/>
              </w:rPr>
              <w:t xml:space="preserve">Nota</w:t>
            </w:r>
            <w:r w:rsidDel="00000000" w:rsidR="00000000" w:rsidRPr="00000000">
              <w:rPr>
                <w:rtl w:val="0"/>
              </w:rPr>
              <w:t xml:space="preserve">. Tomado de: </w:t>
            </w:r>
            <w:hyperlink r:id="rId112">
              <w:r w:rsidDel="00000000" w:rsidR="00000000" w:rsidRPr="00000000">
                <w:rPr>
                  <w:color w:val="0000ff"/>
                  <w:u w:val="single"/>
                  <w:rtl w:val="0"/>
                </w:rPr>
                <w:t xml:space="preserve">https://www.flaticon.es/icono-gratis/reporte-de-negocios_3094929?term=informe&amp;related_id=3094929</w:t>
              </w:r>
            </w:hyperlink>
            <w:r w:rsidDel="00000000" w:rsidR="00000000" w:rsidRPr="00000000">
              <w:rPr>
                <w:rtl w:val="0"/>
              </w:rPr>
            </w:r>
          </w:p>
          <w:p w:rsidR="00000000" w:rsidDel="00000000" w:rsidP="00000000" w:rsidRDefault="00000000" w:rsidRPr="00000000" w14:paraId="000003A6">
            <w:pPr>
              <w:widowControl w:val="0"/>
              <w:rPr/>
            </w:pPr>
            <w:r w:rsidDel="00000000" w:rsidR="00000000" w:rsidRPr="00000000">
              <w:rPr>
                <w:rtl w:val="0"/>
              </w:rPr>
              <w:t xml:space="preserve">Imagen: 124103_i38</w:t>
            </w:r>
          </w:p>
          <w:p w:rsidR="00000000" w:rsidDel="00000000" w:rsidP="00000000" w:rsidRDefault="00000000" w:rsidRPr="00000000" w14:paraId="000003A7">
            <w:pPr>
              <w:widowControl w:val="0"/>
              <w:rPr/>
            </w:pPr>
            <w:sdt>
              <w:sdtPr>
                <w:tag w:val="goog_rdk_189"/>
              </w:sdtPr>
              <w:sdtContent>
                <w:commentRangeStart w:id="16"/>
              </w:sdtContent>
            </w:sdt>
            <w:r w:rsidDel="00000000" w:rsidR="00000000" w:rsidRPr="00000000">
              <w:rPr/>
              <w:drawing>
                <wp:inline distB="114300" distT="114300" distL="114300" distR="114300">
                  <wp:extent cx="2277428" cy="1886678"/>
                  <wp:effectExtent b="0" l="0" r="0" t="0"/>
                  <wp:docPr id="380" name="image2.png"/>
                  <a:graphic>
                    <a:graphicData uri="http://schemas.openxmlformats.org/drawingml/2006/picture">
                      <pic:pic>
                        <pic:nvPicPr>
                          <pic:cNvPr id="0" name="image2.png"/>
                          <pic:cNvPicPr preferRelativeResize="0"/>
                        </pic:nvPicPr>
                        <pic:blipFill>
                          <a:blip r:embed="rId113"/>
                          <a:srcRect b="0" l="0" r="0" t="0"/>
                          <a:stretch>
                            <a:fillRect/>
                          </a:stretch>
                        </pic:blipFill>
                        <pic:spPr>
                          <a:xfrm>
                            <a:off x="0" y="0"/>
                            <a:ext cx="2277428" cy="1886678"/>
                          </a:xfrm>
                          <a:prstGeom prst="rect"/>
                          <a:ln/>
                        </pic:spPr>
                      </pic:pic>
                    </a:graphicData>
                  </a:graphic>
                </wp:inline>
              </w:drawing>
            </w:r>
            <w:commentRangeEnd w:id="16"/>
            <w:r w:rsidDel="00000000" w:rsidR="00000000" w:rsidRPr="00000000">
              <w:commentReference w:id="1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9">
            <w:pPr>
              <w:jc w:val="both"/>
              <w:rPr/>
            </w:pPr>
            <w:r w:rsidDel="00000000" w:rsidR="00000000" w:rsidRPr="00000000">
              <w:rPr>
                <w:rtl w:val="0"/>
              </w:rPr>
              <w:t xml:space="preserve">Objetivo</w:t>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b w:val="0"/>
                <w:color w:val="999999"/>
              </w:rPr>
            </w:pPr>
            <w:r w:rsidDel="00000000" w:rsidR="00000000" w:rsidRPr="00000000">
              <w:rPr>
                <w:b w:val="0"/>
                <w:rtl w:val="0"/>
              </w:rPr>
              <w:t xml:space="preserve">Cuál es la razón que origina la presentación del documento o presentación.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D">
            <w:pPr>
              <w:jc w:val="both"/>
              <w:rPr/>
            </w:pPr>
            <w:r w:rsidDel="00000000" w:rsidR="00000000" w:rsidRPr="00000000">
              <w:rPr>
                <w:rtl w:val="0"/>
              </w:rPr>
              <w:t xml:space="preserve">Destinatario</w:t>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both"/>
              <w:rPr>
                <w:b w:val="0"/>
              </w:rPr>
            </w:pPr>
            <w:r w:rsidDel="00000000" w:rsidR="00000000" w:rsidRPr="00000000">
              <w:rPr>
                <w:b w:val="0"/>
                <w:rtl w:val="0"/>
              </w:rPr>
              <w:t xml:space="preserve">A quién está dirigido el informe.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1">
            <w:pPr>
              <w:jc w:val="both"/>
              <w:rPr/>
            </w:pPr>
            <w:r w:rsidDel="00000000" w:rsidR="00000000" w:rsidRPr="00000000">
              <w:rPr>
                <w:rtl w:val="0"/>
              </w:rPr>
              <w:t xml:space="preserve">Desarrollo de la temática</w:t>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color w:val="999999"/>
              </w:rPr>
            </w:pPr>
            <w:r w:rsidDel="00000000" w:rsidR="00000000" w:rsidRPr="00000000">
              <w:rPr>
                <w:b w:val="0"/>
                <w:rtl w:val="0"/>
              </w:rPr>
              <w:t xml:space="preserve">Se aborda el tema objetivo del informe, para ello se sugiere la incorporación de gráficos, indicadores y tablas que ayuden a un mejor entendimiento</w:t>
            </w:r>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5">
            <w:pPr>
              <w:widowControl w:val="0"/>
              <w:rPr/>
            </w:pPr>
            <w:r w:rsidDel="00000000" w:rsidR="00000000" w:rsidRPr="00000000">
              <w:rPr>
                <w:rtl w:val="0"/>
              </w:rPr>
              <w:t xml:space="preserve">Conclusiones y/o recomendaciones</w:t>
            </w:r>
          </w:p>
          <w:p w:rsidR="00000000" w:rsidDel="00000000" w:rsidP="00000000" w:rsidRDefault="00000000" w:rsidRPr="00000000" w14:paraId="000003B6">
            <w:pPr>
              <w:widowControl w:val="0"/>
              <w:rPr/>
            </w:pPr>
            <w:r w:rsidDel="00000000" w:rsidR="00000000" w:rsidRPr="00000000">
              <w:rPr>
                <w:rtl w:val="0"/>
              </w:rPr>
            </w:r>
          </w:p>
          <w:p w:rsidR="00000000" w:rsidDel="00000000" w:rsidP="00000000" w:rsidRDefault="00000000" w:rsidRPr="00000000" w14:paraId="000003B7">
            <w:pPr>
              <w:widowControl w:val="0"/>
              <w:rPr>
                <w:b w:val="0"/>
                <w:color w:val="38761d"/>
              </w:rPr>
            </w:pPr>
            <w:r w:rsidDel="00000000" w:rsidR="00000000" w:rsidRPr="00000000">
              <w:rPr>
                <w:b w:val="0"/>
                <w:color w:val="38761d"/>
                <w:rtl w:val="0"/>
              </w:rPr>
              <w:t xml:space="preserve">Este punto constituye el valor agregado de los informes y está orientado a conocer, de una forma técnica, concreta y propositiva, cuál es la percepción de los grandes resultados del informe y cuáles son las opciones de mejora que se identifican.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9">
            <w:pPr>
              <w:widowControl w:val="0"/>
              <w:jc w:val="both"/>
              <w:rPr/>
            </w:pPr>
            <w:r w:rsidDel="00000000" w:rsidR="00000000" w:rsidRPr="00000000">
              <w:rPr>
                <w:rtl w:val="0"/>
              </w:rPr>
              <w:t xml:space="preserve">Entrega de informes</w:t>
            </w:r>
          </w:p>
          <w:p w:rsidR="00000000" w:rsidDel="00000000" w:rsidP="00000000" w:rsidRDefault="00000000" w:rsidRPr="00000000" w14:paraId="000003BA">
            <w:pPr>
              <w:widowControl w:val="0"/>
              <w:jc w:val="both"/>
              <w:rPr>
                <w:b w:val="0"/>
                <w:color w:val="38761d"/>
              </w:rPr>
            </w:pPr>
            <w:r w:rsidDel="00000000" w:rsidR="00000000" w:rsidRPr="00000000">
              <w:rPr>
                <w:b w:val="0"/>
                <w:color w:val="38761d"/>
                <w:rtl w:val="0"/>
              </w:rPr>
              <w:t xml:space="preserve">En cuanto a los formatos, la mayoría de los informes son realizados en programas de ofimática, tipo procesador de datos (Word) o tipo presentación (PowerPoint) y entregados en formato no editable (tipo PDF). No obstante, las empresas que implementan informes o reportes en aplicaciones de Inteligencia de Negocios (BI), acuden a herramientas de visualización con el fin de tener la información de forma digital y en tiempo real, lo anterior se conoce como dashboards o tableros de visualización, cada vez más implementados en las compañías. Algunas de las aplicaciones de BI que tienen componentes de visualización de información son: Power BI (de Microsoft), Qlik y Tableau.</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C">
            <w:pPr>
              <w:tabs>
                <w:tab w:val="left" w:leader="none" w:pos="14459"/>
              </w:tabs>
              <w:spacing w:after="120" w:lineRule="auto"/>
              <w:ind w:right="391"/>
              <w:jc w:val="both"/>
              <w:rPr>
                <w:color w:val="999999"/>
              </w:rPr>
            </w:pPr>
            <w:r w:rsidDel="00000000" w:rsidR="00000000" w:rsidRPr="00000000">
              <w:rPr>
                <w:rtl w:val="0"/>
              </w:rPr>
              <w:t xml:space="preserve">Reportes de ventas</w:t>
            </w:r>
            <w:r w:rsidDel="00000000" w:rsidR="00000000" w:rsidRPr="00000000">
              <w:rPr>
                <w:rtl w:val="0"/>
              </w:rPr>
            </w:r>
          </w:p>
          <w:p w:rsidR="00000000" w:rsidDel="00000000" w:rsidP="00000000" w:rsidRDefault="00000000" w:rsidRPr="00000000" w14:paraId="000003BD">
            <w:pPr>
              <w:tabs>
                <w:tab w:val="left" w:leader="none" w:pos="14459"/>
              </w:tabs>
              <w:spacing w:after="120" w:lineRule="auto"/>
              <w:ind w:right="391"/>
              <w:jc w:val="both"/>
              <w:rPr>
                <w:color w:val="999999"/>
              </w:rPr>
            </w:pPr>
            <w:r w:rsidDel="00000000" w:rsidR="00000000" w:rsidRPr="00000000">
              <w:rPr>
                <w:b w:val="0"/>
                <w:rtl w:val="0"/>
              </w:rPr>
              <w:t xml:space="preserve">De acuerdo con lo anterior, los informes de ventas, también conocidos como reportes de ventas, recopilan la información sobre la gestión realizada por un vendedor o un equipo comercial (denominados también ‘fuerza de ventas’); tienen como finalidad dar a conocer al solicitante (usualmente el jefe o coordinador de ventas) el resultado de la gestión realizada durante un período específico de tiempo.</w:t>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F">
            <w:pPr>
              <w:tabs>
                <w:tab w:val="left" w:leader="none" w:pos="14459"/>
              </w:tabs>
              <w:spacing w:after="120" w:lineRule="auto"/>
              <w:ind w:right="391"/>
              <w:jc w:val="both"/>
              <w:rPr/>
            </w:pPr>
            <w:r w:rsidDel="00000000" w:rsidR="00000000" w:rsidRPr="00000000">
              <w:rPr>
                <w:rtl w:val="0"/>
              </w:rPr>
              <w:t xml:space="preserve">Entrega de informes</w:t>
            </w:r>
          </w:p>
          <w:p w:rsidR="00000000" w:rsidDel="00000000" w:rsidP="00000000" w:rsidRDefault="00000000" w:rsidRPr="00000000" w14:paraId="000003C0">
            <w:pPr>
              <w:tabs>
                <w:tab w:val="left" w:leader="none" w:pos="14459"/>
              </w:tabs>
              <w:spacing w:after="120" w:lineRule="auto"/>
              <w:ind w:right="391"/>
              <w:jc w:val="both"/>
              <w:rPr>
                <w:b w:val="0"/>
              </w:rPr>
            </w:pPr>
            <w:r w:rsidDel="00000000" w:rsidR="00000000" w:rsidRPr="00000000">
              <w:rPr>
                <w:b w:val="0"/>
                <w:rtl w:val="0"/>
              </w:rPr>
              <w:t xml:space="preserve">Dichos informes, según la empresa, pueden realizarse de forma diaria, semanal o mensual, por lo tanto, un vendedor siempre debe tener claras y documentadas las actividades realizadas y cómo se están comportando las cifras de ventas; para quien los recibe son importantes por varias razones:</w:t>
            </w:r>
          </w:p>
          <w:p w:rsidR="00000000" w:rsidDel="00000000" w:rsidP="00000000" w:rsidRDefault="00000000" w:rsidRPr="00000000" w14:paraId="000003C1">
            <w:pPr>
              <w:numPr>
                <w:ilvl w:val="0"/>
                <w:numId w:val="1"/>
              </w:numPr>
              <w:tabs>
                <w:tab w:val="left" w:leader="none" w:pos="14459"/>
              </w:tabs>
              <w:ind w:left="720" w:right="391" w:hanging="360"/>
              <w:jc w:val="both"/>
              <w:rPr>
                <w:b w:val="0"/>
              </w:rPr>
            </w:pPr>
            <w:r w:rsidDel="00000000" w:rsidR="00000000" w:rsidRPr="00000000">
              <w:rPr>
                <w:b w:val="0"/>
                <w:rtl w:val="0"/>
              </w:rPr>
              <w:t xml:space="preserve">Permiten tener una mirada oportuna de lo que está sucediendo en el ámbito de las ventas.</w:t>
            </w:r>
          </w:p>
          <w:p w:rsidR="00000000" w:rsidDel="00000000" w:rsidP="00000000" w:rsidRDefault="00000000" w:rsidRPr="00000000" w14:paraId="000003C2">
            <w:pPr>
              <w:numPr>
                <w:ilvl w:val="0"/>
                <w:numId w:val="1"/>
              </w:numPr>
              <w:tabs>
                <w:tab w:val="left" w:leader="none" w:pos="14459"/>
              </w:tabs>
              <w:ind w:left="720" w:right="391" w:hanging="360"/>
              <w:jc w:val="both"/>
              <w:rPr>
                <w:b w:val="0"/>
              </w:rPr>
            </w:pPr>
            <w:r w:rsidDel="00000000" w:rsidR="00000000" w:rsidRPr="00000000">
              <w:rPr>
                <w:b w:val="0"/>
                <w:rtl w:val="0"/>
              </w:rPr>
              <w:t xml:space="preserve">Permite consolidar la información del equipo comercial.</w:t>
            </w:r>
          </w:p>
          <w:p w:rsidR="00000000" w:rsidDel="00000000" w:rsidP="00000000" w:rsidRDefault="00000000" w:rsidRPr="00000000" w14:paraId="000003C3">
            <w:pPr>
              <w:numPr>
                <w:ilvl w:val="0"/>
                <w:numId w:val="1"/>
              </w:numPr>
              <w:tabs>
                <w:tab w:val="left" w:leader="none" w:pos="14459"/>
              </w:tabs>
              <w:spacing w:after="120" w:lineRule="auto"/>
              <w:ind w:left="720" w:right="391" w:hanging="360"/>
              <w:jc w:val="both"/>
              <w:rPr>
                <w:b w:val="0"/>
              </w:rPr>
            </w:pPr>
            <w:r w:rsidDel="00000000" w:rsidR="00000000" w:rsidRPr="00000000">
              <w:rPr>
                <w:b w:val="0"/>
                <w:rtl w:val="0"/>
              </w:rPr>
              <w:t xml:space="preserve">Permite tomar de manera rápida decisiones para cambiar tendencias, en caso de que los resultados no sean los esperados.</w:t>
            </w:r>
          </w:p>
        </w:tc>
      </w:tr>
    </w:tbl>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tabs>
          <w:tab w:val="left" w:leader="none" w:pos="14459"/>
        </w:tabs>
        <w:spacing w:after="120" w:line="240" w:lineRule="auto"/>
        <w:ind w:right="391"/>
        <w:rPr/>
      </w:pPr>
      <w:r w:rsidDel="00000000" w:rsidR="00000000" w:rsidRPr="00000000">
        <w:rPr>
          <w:rtl w:val="0"/>
        </w:rPr>
      </w:r>
    </w:p>
    <w:p w:rsidR="00000000" w:rsidDel="00000000" w:rsidP="00000000" w:rsidRDefault="00000000" w:rsidRPr="00000000" w14:paraId="000003C7">
      <w:pPr>
        <w:tabs>
          <w:tab w:val="left" w:leader="none" w:pos="14459"/>
        </w:tabs>
        <w:spacing w:after="120" w:line="240" w:lineRule="auto"/>
        <w:ind w:right="391"/>
        <w:rPr>
          <w:b w:val="1"/>
        </w:rPr>
      </w:pPr>
      <w:r w:rsidDel="00000000" w:rsidR="00000000" w:rsidRPr="00000000">
        <w:rPr>
          <w:b w:val="1"/>
          <w:rtl w:val="0"/>
        </w:rPr>
        <w:t xml:space="preserve">¿Qué debe tener un informe de ventas?</w:t>
      </w:r>
    </w:p>
    <w:tbl>
      <w:tblPr>
        <w:tblStyle w:val="Table27"/>
        <w:tblW w:w="134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1685"/>
        <w:tblGridChange w:id="0">
          <w:tblGrid>
            <w:gridCol w:w="1740"/>
            <w:gridCol w:w="1168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C8">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9">
            <w:pPr>
              <w:keepNext w:val="1"/>
              <w:keepLines w:val="1"/>
              <w:widowControl w:val="0"/>
              <w:spacing w:after="60" w:lineRule="auto"/>
              <w:jc w:val="center"/>
              <w:rPr/>
            </w:pPr>
            <w:bookmarkStart w:colFirst="0" w:colLast="0" w:name="_heading=h.qsh70q" w:id="12"/>
            <w:bookmarkEnd w:id="12"/>
            <w:r w:rsidDel="00000000" w:rsidR="00000000" w:rsidRPr="00000000">
              <w:rPr>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A">
            <w:pPr>
              <w:widowControl w:val="0"/>
              <w:ind w:right="-804"/>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rPr>
                <w:b w:val="0"/>
              </w:rPr>
            </w:pPr>
            <w:r w:rsidDel="00000000" w:rsidR="00000000" w:rsidRPr="00000000">
              <w:rPr>
                <w:b w:val="0"/>
                <w:rtl w:val="0"/>
              </w:rPr>
              <w:t xml:space="preserve">A continuación, se menciona los temas que debe contener un informe de ventas: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C">
            <w:pPr>
              <w:widowControl w:val="0"/>
              <w:rPr>
                <w:color w:val="999999"/>
              </w:rPr>
            </w:pPr>
            <w:r w:rsidDel="00000000" w:rsidR="00000000" w:rsidRPr="00000000">
              <w:rPr>
                <w:rtl w:val="0"/>
              </w:rPr>
            </w:r>
          </w:p>
          <w:p w:rsidR="00000000" w:rsidDel="00000000" w:rsidP="00000000" w:rsidRDefault="00000000" w:rsidRPr="00000000" w14:paraId="000003CD">
            <w:pPr>
              <w:widowControl w:val="0"/>
              <w:jc w:val="center"/>
              <w:rPr/>
            </w:pPr>
            <w:r w:rsidDel="00000000" w:rsidR="00000000" w:rsidRPr="00000000">
              <w:rPr/>
              <w:drawing>
                <wp:inline distB="114300" distT="114300" distL="114300" distR="114300">
                  <wp:extent cx="4230053" cy="2817054"/>
                  <wp:effectExtent b="0" l="0" r="0" t="0"/>
                  <wp:docPr id="416" name="image42.png"/>
                  <a:graphic>
                    <a:graphicData uri="http://schemas.openxmlformats.org/drawingml/2006/picture">
                      <pic:pic>
                        <pic:nvPicPr>
                          <pic:cNvPr id="0" name="image42.png"/>
                          <pic:cNvPicPr preferRelativeResize="0"/>
                        </pic:nvPicPr>
                        <pic:blipFill>
                          <a:blip r:embed="rId114"/>
                          <a:srcRect b="0" l="0" r="0" t="0"/>
                          <a:stretch>
                            <a:fillRect/>
                          </a:stretch>
                        </pic:blipFill>
                        <pic:spPr>
                          <a:xfrm>
                            <a:off x="0" y="0"/>
                            <a:ext cx="4230053" cy="2817054"/>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widowControl w:val="0"/>
              <w:jc w:val="center"/>
              <w:rPr/>
            </w:pPr>
            <w:r w:rsidDel="00000000" w:rsidR="00000000" w:rsidRPr="00000000">
              <w:rPr>
                <w:rtl w:val="0"/>
              </w:rPr>
            </w:r>
          </w:p>
          <w:p w:rsidR="00000000" w:rsidDel="00000000" w:rsidP="00000000" w:rsidRDefault="00000000" w:rsidRPr="00000000" w14:paraId="000003CF">
            <w:pPr>
              <w:widowControl w:val="0"/>
              <w:rPr/>
            </w:pPr>
            <w:hyperlink r:id="rId115">
              <w:r w:rsidDel="00000000" w:rsidR="00000000" w:rsidRPr="00000000">
                <w:rPr>
                  <w:color w:val="1155cc"/>
                  <w:u w:val="single"/>
                  <w:rtl w:val="0"/>
                </w:rPr>
                <w:t xml:space="preserve">https://img.freepik.com/foto-gratis/equipo-negocios-trabajando-nuevo-plan-negocios-computadora-digital-moderna-disparo-vista-superior_1423-239.jpg?w=740&amp;t=st=1666645551~exp=1666646151~hmac=6ae951a2b5153e3a2b9cd82fc9a56d55dc2ab73c04369c52d68a9150063dc4b6</w:t>
              </w:r>
            </w:hyperlink>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Nota. Elaborar imagen </w:t>
            </w:r>
          </w:p>
          <w:p w:rsidR="00000000" w:rsidDel="00000000" w:rsidP="00000000" w:rsidRDefault="00000000" w:rsidRPr="00000000" w14:paraId="000003D1">
            <w:pPr>
              <w:widowControl w:val="0"/>
              <w:rPr/>
            </w:pPr>
            <w:r w:rsidDel="00000000" w:rsidR="00000000" w:rsidRPr="00000000">
              <w:rPr>
                <w:rtl w:val="0"/>
              </w:rPr>
              <w:t xml:space="preserve">Imagen: 124103_i39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3">
            <w:pPr>
              <w:widowControl w:val="0"/>
              <w:jc w:val="center"/>
              <w:rPr/>
            </w:pPr>
            <w:r w:rsidDel="00000000" w:rsidR="00000000" w:rsidRPr="00000000">
              <w:rPr>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3D4">
            <w:pPr>
              <w:tabs>
                <w:tab w:val="left" w:leader="none" w:pos="14459"/>
              </w:tabs>
              <w:spacing w:after="120" w:lineRule="auto"/>
              <w:ind w:right="391"/>
              <w:jc w:val="both"/>
              <w:rPr>
                <w:color w:val="ff0000"/>
              </w:rPr>
            </w:pPr>
            <w:sdt>
              <w:sdtPr>
                <w:tag w:val="goog_rdk_191"/>
              </w:sdtPr>
              <w:sdtContent>
                <w:del w:author="Hernando Garcia Plata" w:id="27" w:date="2023-02-21T13:39:33Z">
                  <w:r w:rsidDel="00000000" w:rsidR="00000000" w:rsidRPr="00000000">
                    <w:rPr>
                      <w:color w:val="ff0000"/>
                      <w:rtl w:val="0"/>
                    </w:rPr>
                    <w:delText xml:space="preserve">¿Qué debe tener un informe de ventas?</w:delText>
                  </w:r>
                </w:del>
              </w:sdtContent>
            </w:sdt>
            <w:r w:rsidDel="00000000" w:rsidR="00000000" w:rsidRPr="00000000">
              <w:rPr>
                <w:rtl w:val="0"/>
              </w:rPr>
            </w:r>
          </w:p>
          <w:p w:rsidR="00000000" w:rsidDel="00000000" w:rsidP="00000000" w:rsidRDefault="00000000" w:rsidRPr="00000000" w14:paraId="000003D5">
            <w:pPr>
              <w:tabs>
                <w:tab w:val="left" w:leader="none" w:pos="14459"/>
              </w:tabs>
              <w:spacing w:after="120" w:lineRule="auto"/>
              <w:ind w:right="391"/>
              <w:jc w:val="both"/>
              <w:rPr>
                <w:b w:val="0"/>
                <w:color w:val="999999"/>
              </w:rPr>
            </w:pPr>
            <w:r w:rsidDel="00000000" w:rsidR="00000000" w:rsidRPr="00000000">
              <w:rPr>
                <w:b w:val="0"/>
                <w:rtl w:val="0"/>
              </w:rPr>
              <w:t xml:space="preserve">La mayoría de las empresas hoy tienen centralizados los informes de ventas en áreas responsables de la generación de información; no obstante, sin importar si lo realiza el vendedor o algún área de la empresa, se deben tener en cuenta algunos aspectos mínimos a la hora de presentar un informe. A continuación, se dará una breve mirada para cada perspectiva.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6">
            <w:pPr>
              <w:widowControl w:val="0"/>
              <w:jc w:val="center"/>
              <w:rPr/>
            </w:pPr>
            <w:r w:rsidDel="00000000" w:rsidR="00000000" w:rsidRPr="00000000">
              <w:rPr>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3D7">
            <w:pPr>
              <w:tabs>
                <w:tab w:val="left" w:leader="none" w:pos="14459"/>
              </w:tabs>
              <w:ind w:right="391"/>
              <w:jc w:val="both"/>
              <w:rPr>
                <w:highlight w:val="red"/>
              </w:rPr>
            </w:pPr>
            <w:sdt>
              <w:sdtPr>
                <w:tag w:val="goog_rdk_192"/>
              </w:sdtPr>
              <w:sdtContent>
                <w:commentRangeStart w:id="17"/>
              </w:sdtContent>
            </w:sdt>
            <w:r w:rsidDel="00000000" w:rsidR="00000000" w:rsidRPr="00000000">
              <w:rPr>
                <w:highlight w:val="red"/>
                <w:rtl w:val="0"/>
              </w:rPr>
              <w:t xml:space="preserve">Cuando el informe de ventas lo realiza el vendedor </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3D8">
            <w:pPr>
              <w:tabs>
                <w:tab w:val="left" w:leader="none" w:pos="14459"/>
              </w:tabs>
              <w:ind w:right="391"/>
              <w:jc w:val="both"/>
              <w:rPr/>
            </w:pPr>
            <w:r w:rsidDel="00000000" w:rsidR="00000000" w:rsidRPr="00000000">
              <w:rPr/>
              <w:drawing>
                <wp:inline distB="0" distT="0" distL="0" distR="0">
                  <wp:extent cx="7292975" cy="3454400"/>
                  <wp:effectExtent b="0" l="0" r="0" t="0"/>
                  <wp:docPr id="417"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72929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tabs>
                <w:tab w:val="left" w:leader="none" w:pos="14459"/>
              </w:tabs>
              <w:ind w:right="391"/>
              <w:jc w:val="both"/>
              <w:rPr/>
            </w:pPr>
            <w:r w:rsidDel="00000000" w:rsidR="00000000" w:rsidRPr="00000000">
              <w:rPr>
                <w:rtl w:val="0"/>
              </w:rPr>
            </w:r>
          </w:p>
          <w:p w:rsidR="00000000" w:rsidDel="00000000" w:rsidP="00000000" w:rsidRDefault="00000000" w:rsidRPr="00000000" w14:paraId="000003DA">
            <w:pPr>
              <w:tabs>
                <w:tab w:val="left" w:leader="none" w:pos="14459"/>
              </w:tabs>
              <w:ind w:right="391"/>
              <w:jc w:val="both"/>
              <w:rPr>
                <w:b w:val="0"/>
              </w:rPr>
            </w:pPr>
            <w:r w:rsidDel="00000000" w:rsidR="00000000" w:rsidRPr="00000000">
              <w:rPr>
                <w:b w:val="0"/>
                <w:rtl w:val="0"/>
              </w:rPr>
              <w:t xml:space="preserve">En este caso es importante detallar:</w:t>
            </w:r>
          </w:p>
          <w:p w:rsidR="00000000" w:rsidDel="00000000" w:rsidP="00000000" w:rsidRDefault="00000000" w:rsidRPr="00000000" w14:paraId="000003DB">
            <w:pPr>
              <w:numPr>
                <w:ilvl w:val="0"/>
                <w:numId w:val="4"/>
              </w:numPr>
              <w:tabs>
                <w:tab w:val="left" w:leader="none" w:pos="14459"/>
              </w:tabs>
              <w:ind w:left="720" w:right="391" w:hanging="360"/>
              <w:jc w:val="both"/>
              <w:rPr>
                <w:b w:val="0"/>
              </w:rPr>
            </w:pPr>
            <w:r w:rsidDel="00000000" w:rsidR="00000000" w:rsidRPr="00000000">
              <w:rPr>
                <w:b w:val="0"/>
                <w:rtl w:val="0"/>
              </w:rPr>
              <w:t xml:space="preserve">Cumplimiento de la cuota de ventas: la cuota de ventas representa el total de dinero (y en algunas empresas cantidades) que se espera reúna un vendedor al finalizar el mes; en esta línea, el cumplimiento representa lo logrado sobre lo esperado.</w:t>
            </w:r>
          </w:p>
          <w:p w:rsidR="00000000" w:rsidDel="00000000" w:rsidP="00000000" w:rsidRDefault="00000000" w:rsidRPr="00000000" w14:paraId="000003DC">
            <w:pPr>
              <w:numPr>
                <w:ilvl w:val="0"/>
                <w:numId w:val="4"/>
              </w:numPr>
              <w:tabs>
                <w:tab w:val="left" w:leader="none" w:pos="14459"/>
              </w:tabs>
              <w:ind w:left="720" w:right="391" w:hanging="360"/>
              <w:jc w:val="both"/>
              <w:rPr>
                <w:b w:val="0"/>
              </w:rPr>
            </w:pPr>
            <w:r w:rsidDel="00000000" w:rsidR="00000000" w:rsidRPr="00000000">
              <w:rPr>
                <w:b w:val="0"/>
                <w:rtl w:val="0"/>
              </w:rPr>
              <w:t xml:space="preserve">Cantidad de clientes visitados.</w:t>
            </w:r>
          </w:p>
          <w:p w:rsidR="00000000" w:rsidDel="00000000" w:rsidP="00000000" w:rsidRDefault="00000000" w:rsidRPr="00000000" w14:paraId="000003DD">
            <w:pPr>
              <w:numPr>
                <w:ilvl w:val="0"/>
                <w:numId w:val="4"/>
              </w:numPr>
              <w:tabs>
                <w:tab w:val="left" w:leader="none" w:pos="14459"/>
              </w:tabs>
              <w:ind w:left="720" w:right="391" w:hanging="360"/>
              <w:jc w:val="both"/>
              <w:rPr>
                <w:b w:val="0"/>
              </w:rPr>
            </w:pPr>
            <w:r w:rsidDel="00000000" w:rsidR="00000000" w:rsidRPr="00000000">
              <w:rPr>
                <w:b w:val="0"/>
                <w:rtl w:val="0"/>
              </w:rPr>
              <w:t xml:space="preserve">Cantidad de propuestas o cotizaciones enviadas.</w:t>
            </w:r>
          </w:p>
        </w:tc>
      </w:tr>
      <w:tr>
        <w:trPr>
          <w:cantSplit w:val="0"/>
          <w:trHeight w:val="6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widowControl w:val="0"/>
              <w:jc w:val="center"/>
              <w:rPr/>
            </w:pPr>
            <w:r w:rsidDel="00000000" w:rsidR="00000000" w:rsidRPr="00000000">
              <w:rPr>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DF">
            <w:pPr>
              <w:tabs>
                <w:tab w:val="left" w:leader="none" w:pos="14459"/>
              </w:tabs>
              <w:ind w:right="391"/>
              <w:jc w:val="both"/>
              <w:rPr>
                <w:b w:val="0"/>
              </w:rPr>
            </w:pPr>
            <w:r w:rsidDel="00000000" w:rsidR="00000000" w:rsidRPr="00000000">
              <w:rPr>
                <w:b w:val="0"/>
                <w:rtl w:val="0"/>
              </w:rPr>
              <w:t xml:space="preserve">Cuando el informe de ventas lo realiza un grupo de la empresa</w:t>
            </w:r>
          </w:p>
          <w:p w:rsidR="00000000" w:rsidDel="00000000" w:rsidP="00000000" w:rsidRDefault="00000000" w:rsidRPr="00000000" w14:paraId="000003E0">
            <w:pPr>
              <w:tabs>
                <w:tab w:val="left" w:leader="none" w:pos="14459"/>
              </w:tabs>
              <w:ind w:right="391"/>
              <w:jc w:val="both"/>
              <w:rPr>
                <w:b w:val="0"/>
              </w:rPr>
            </w:pPr>
            <w:r w:rsidDel="00000000" w:rsidR="00000000" w:rsidRPr="00000000">
              <w:rPr>
                <w:rtl w:val="0"/>
              </w:rPr>
            </w:r>
          </w:p>
          <w:p w:rsidR="00000000" w:rsidDel="00000000" w:rsidP="00000000" w:rsidRDefault="00000000" w:rsidRPr="00000000" w14:paraId="000003E1">
            <w:pPr>
              <w:tabs>
                <w:tab w:val="left" w:leader="none" w:pos="14459"/>
              </w:tabs>
              <w:ind w:right="391"/>
              <w:jc w:val="both"/>
              <w:rPr>
                <w:b w:val="0"/>
              </w:rPr>
            </w:pPr>
            <w:r w:rsidDel="00000000" w:rsidR="00000000" w:rsidRPr="00000000">
              <w:rPr>
                <w:b w:val="0"/>
                <w:rtl w:val="0"/>
              </w:rPr>
              <w:t xml:space="preserve">En este caso se presenta la información consolidada de la gestión comercial, para ello se deben mostrar los siguientes elementos:</w:t>
            </w:r>
          </w:p>
          <w:p w:rsidR="00000000" w:rsidDel="00000000" w:rsidP="00000000" w:rsidRDefault="00000000" w:rsidRPr="00000000" w14:paraId="000003E2">
            <w:pPr>
              <w:tabs>
                <w:tab w:val="left" w:leader="none" w:pos="14459"/>
              </w:tabs>
              <w:ind w:right="391"/>
              <w:jc w:val="both"/>
              <w:rPr>
                <w:b w:val="0"/>
              </w:rPr>
            </w:pPr>
            <w:r w:rsidDel="00000000" w:rsidR="00000000" w:rsidRPr="00000000">
              <w:rPr>
                <w:rtl w:val="0"/>
              </w:rPr>
            </w:r>
          </w:p>
          <w:p w:rsidR="00000000" w:rsidDel="00000000" w:rsidP="00000000" w:rsidRDefault="00000000" w:rsidRPr="00000000" w14:paraId="000003E3">
            <w:pPr>
              <w:numPr>
                <w:ilvl w:val="0"/>
                <w:numId w:val="4"/>
              </w:numPr>
              <w:tabs>
                <w:tab w:val="left" w:leader="none" w:pos="14459"/>
              </w:tabs>
              <w:ind w:left="720" w:right="391" w:hanging="360"/>
              <w:jc w:val="both"/>
              <w:rPr>
                <w:b w:val="0"/>
                <w:color w:val="38761d"/>
              </w:rPr>
            </w:pPr>
            <w:r w:rsidDel="00000000" w:rsidR="00000000" w:rsidRPr="00000000">
              <w:rPr>
                <w:b w:val="0"/>
                <w:color w:val="38761d"/>
                <w:rtl w:val="0"/>
              </w:rPr>
              <w:t xml:space="preserve">Cumplimiento del presupuesto de ventas: es el porcentaje que muestra la cantidad de dinero vendido hasta la fecha, dividido entre el total de dinero esperado. En el caso de que no solo exista presupuesto de ventas en dinero, sino también en cantidades o volumen, se debe mostrar el indicador.</w:t>
            </w:r>
          </w:p>
          <w:p w:rsidR="00000000" w:rsidDel="00000000" w:rsidP="00000000" w:rsidRDefault="00000000" w:rsidRPr="00000000" w14:paraId="000003E4">
            <w:pPr>
              <w:numPr>
                <w:ilvl w:val="0"/>
                <w:numId w:val="4"/>
              </w:numPr>
              <w:tabs>
                <w:tab w:val="left" w:leader="none" w:pos="14459"/>
              </w:tabs>
              <w:ind w:left="720" w:right="391" w:hanging="360"/>
              <w:jc w:val="both"/>
              <w:rPr>
                <w:b w:val="0"/>
              </w:rPr>
            </w:pPr>
            <w:r w:rsidDel="00000000" w:rsidR="00000000" w:rsidRPr="00000000">
              <w:rPr>
                <w:b w:val="0"/>
                <w:rtl w:val="0"/>
              </w:rPr>
              <w:t xml:space="preserve">Cumplimiento del presupuesto de ventas por canales, regiones o segmentos: las empresas con frecuencia dividen su presupuesto por canales de venta, regiones geográficas o segmentos de clientes; en este sentido, se deberá mostrar el comportamiento de la ejecución de las ventas sobre lo planeado.</w:t>
            </w:r>
          </w:p>
          <w:p w:rsidR="00000000" w:rsidDel="00000000" w:rsidP="00000000" w:rsidRDefault="00000000" w:rsidRPr="00000000" w14:paraId="000003E5">
            <w:pPr>
              <w:numPr>
                <w:ilvl w:val="0"/>
                <w:numId w:val="4"/>
              </w:numPr>
              <w:tabs>
                <w:tab w:val="left" w:leader="none" w:pos="14459"/>
              </w:tabs>
              <w:spacing w:after="120" w:lineRule="auto"/>
              <w:ind w:left="720" w:right="391" w:hanging="360"/>
              <w:jc w:val="both"/>
              <w:rPr>
                <w:b w:val="0"/>
              </w:rPr>
            </w:pPr>
            <w:r w:rsidDel="00000000" w:rsidR="00000000" w:rsidRPr="00000000">
              <w:rPr>
                <w:b w:val="0"/>
                <w:rtl w:val="0"/>
              </w:rPr>
              <w:t xml:space="preserve">Cumplimiento de cada vendedor: este indicador será importante para el director de ventas, ya que conocer el desempeño individual es de relevancia para mirar el aporte de cada uno hacia la meta.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6">
            <w:pPr>
              <w:widowControl w:val="0"/>
              <w:jc w:val="center"/>
              <w:rPr/>
            </w:pPr>
            <w:r w:rsidDel="00000000" w:rsidR="00000000" w:rsidRPr="00000000">
              <w:rPr>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3E7">
            <w:pPr>
              <w:tabs>
                <w:tab w:val="left" w:leader="none" w:pos="14459"/>
              </w:tabs>
              <w:ind w:right="391"/>
              <w:jc w:val="both"/>
              <w:rPr>
                <w:b w:val="0"/>
              </w:rPr>
            </w:pPr>
            <w:r w:rsidDel="00000000" w:rsidR="00000000" w:rsidRPr="00000000">
              <w:rPr>
                <w:b w:val="0"/>
                <w:rtl w:val="0"/>
              </w:rPr>
              <w:t xml:space="preserve">Adicional a lo anterior, es relevante no solo tener en cuenta qué indicadores debe contener el informe, sino que además tenga:</w:t>
            </w:r>
          </w:p>
          <w:p w:rsidR="00000000" w:rsidDel="00000000" w:rsidP="00000000" w:rsidRDefault="00000000" w:rsidRPr="00000000" w14:paraId="000003E8">
            <w:pPr>
              <w:tabs>
                <w:tab w:val="left" w:leader="none" w:pos="14459"/>
              </w:tabs>
              <w:ind w:right="391"/>
              <w:jc w:val="both"/>
              <w:rPr>
                <w:b w:val="0"/>
              </w:rPr>
            </w:pPr>
            <w:r w:rsidDel="00000000" w:rsidR="00000000" w:rsidRPr="00000000">
              <w:rPr>
                <w:rtl w:val="0"/>
              </w:rPr>
            </w:r>
          </w:p>
          <w:p w:rsidR="00000000" w:rsidDel="00000000" w:rsidP="00000000" w:rsidRDefault="00000000" w:rsidRPr="00000000" w14:paraId="000003E9">
            <w:pPr>
              <w:tabs>
                <w:tab w:val="left" w:leader="none" w:pos="14459"/>
              </w:tabs>
              <w:ind w:right="391"/>
              <w:jc w:val="both"/>
              <w:rPr>
                <w:b w:val="0"/>
              </w:rPr>
            </w:pPr>
            <w:r w:rsidDel="00000000" w:rsidR="00000000" w:rsidRPr="00000000">
              <w:rPr>
                <w:b w:val="0"/>
                <w:rtl w:val="0"/>
              </w:rPr>
              <w:t xml:space="preserve">Información clara que permita entender fácilmente lo que se está mostrando.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A">
            <w:pPr>
              <w:widowControl w:val="0"/>
              <w:jc w:val="center"/>
              <w:rPr/>
            </w:pPr>
            <w:r w:rsidDel="00000000" w:rsidR="00000000" w:rsidRPr="00000000">
              <w:rPr>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3EB">
            <w:pPr>
              <w:tabs>
                <w:tab w:val="left" w:leader="none" w:pos="14459"/>
              </w:tabs>
              <w:ind w:right="391"/>
              <w:jc w:val="both"/>
              <w:rPr/>
            </w:pPr>
            <w:r w:rsidDel="00000000" w:rsidR="00000000" w:rsidRPr="00000000">
              <w:rPr>
                <w:rtl w:val="0"/>
              </w:rPr>
              <w:t xml:space="preserve">Informe dinámico</w:t>
            </w:r>
          </w:p>
          <w:p w:rsidR="00000000" w:rsidDel="00000000" w:rsidP="00000000" w:rsidRDefault="00000000" w:rsidRPr="00000000" w14:paraId="000003EC">
            <w:pPr>
              <w:tabs>
                <w:tab w:val="left" w:leader="none" w:pos="14459"/>
              </w:tabs>
              <w:ind w:right="391"/>
              <w:jc w:val="both"/>
              <w:rPr>
                <w:b w:val="0"/>
              </w:rPr>
            </w:pPr>
            <w:r w:rsidDel="00000000" w:rsidR="00000000" w:rsidRPr="00000000">
              <w:rPr>
                <w:b w:val="0"/>
                <w:rtl w:val="0"/>
              </w:rPr>
              <w:t xml:space="preserve">Es decir, debe permitir realizar modificaciones, ajustes, eliminar o incluir información adicional.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D">
            <w:pPr>
              <w:widowControl w:val="0"/>
              <w:jc w:val="center"/>
              <w:rPr/>
            </w:pPr>
            <w:r w:rsidDel="00000000" w:rsidR="00000000" w:rsidRPr="00000000">
              <w:rPr>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3EE">
            <w:pPr>
              <w:tabs>
                <w:tab w:val="left" w:leader="none" w:pos="14459"/>
              </w:tabs>
              <w:ind w:right="391"/>
              <w:jc w:val="both"/>
              <w:rPr/>
            </w:pPr>
            <w:r w:rsidDel="00000000" w:rsidR="00000000" w:rsidRPr="00000000">
              <w:rPr>
                <w:rtl w:val="0"/>
              </w:rPr>
              <w:t xml:space="preserve">Información precisa </w:t>
            </w:r>
          </w:p>
          <w:p w:rsidR="00000000" w:rsidDel="00000000" w:rsidP="00000000" w:rsidRDefault="00000000" w:rsidRPr="00000000" w14:paraId="000003EF">
            <w:pPr>
              <w:tabs>
                <w:tab w:val="left" w:leader="none" w:pos="14459"/>
              </w:tabs>
              <w:ind w:right="391"/>
              <w:jc w:val="both"/>
              <w:rPr>
                <w:b w:val="0"/>
              </w:rPr>
            </w:pPr>
            <w:r w:rsidDel="00000000" w:rsidR="00000000" w:rsidRPr="00000000">
              <w:rPr>
                <w:b w:val="0"/>
                <w:rtl w:val="0"/>
              </w:rPr>
              <w:t xml:space="preserve">Que incluya datos actualizados y puntuales.</w:t>
            </w:r>
          </w:p>
        </w:tc>
      </w:tr>
    </w:tbl>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tabs>
          <w:tab w:val="left" w:leader="none" w:pos="14459"/>
        </w:tabs>
        <w:spacing w:after="120" w:line="240" w:lineRule="auto"/>
        <w:ind w:right="391"/>
        <w:rPr>
          <w:b w:val="1"/>
          <w:color w:val="ff0000"/>
        </w:rPr>
      </w:pPr>
      <w:sdt>
        <w:sdtPr>
          <w:tag w:val="goog_rdk_194"/>
        </w:sdtPr>
        <w:sdtContent>
          <w:del w:author="Hernando Garcia Plata" w:id="28" w:date="2023-02-21T13:55:48Z"/>
          <w:sdt>
            <w:sdtPr>
              <w:tag w:val="goog_rdk_195"/>
            </w:sdtPr>
            <w:sdtContent>
              <w:commentRangeStart w:id="18"/>
            </w:sdtContent>
          </w:sdt>
          <w:del w:author="Hernando Garcia Plata" w:id="28" w:date="2023-02-21T13:55:48Z">
            <w:r w:rsidDel="00000000" w:rsidR="00000000" w:rsidRPr="00000000">
              <w:rPr>
                <w:b w:val="1"/>
                <w:color w:val="ff0000"/>
                <w:rtl w:val="0"/>
              </w:rPr>
              <w:delText xml:space="preserve">2.3 </w:delText>
            </w:r>
          </w:del>
        </w:sdtContent>
      </w:sdt>
      <w:r w:rsidDel="00000000" w:rsidR="00000000" w:rsidRPr="00000000">
        <w:rPr>
          <w:b w:val="1"/>
          <w:color w:val="ff0000"/>
          <w:rtl w:val="0"/>
        </w:rPr>
        <w:t xml:space="preserve">Propuesta y plan comercial</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3F2">
      <w:pPr>
        <w:tabs>
          <w:tab w:val="left" w:leader="none" w:pos="14459"/>
        </w:tabs>
        <w:spacing w:after="120" w:line="240" w:lineRule="auto"/>
        <w:ind w:right="391"/>
        <w:rPr>
          <w:b w:val="1"/>
        </w:rPr>
      </w:pPr>
      <w:r w:rsidDel="00000000" w:rsidR="00000000" w:rsidRPr="00000000">
        <w:rPr>
          <w:rtl w:val="0"/>
        </w:rPr>
      </w:r>
    </w:p>
    <w:tbl>
      <w:tblPr>
        <w:tblStyle w:val="Table28"/>
        <w:tblW w:w="13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7680"/>
        <w:tblGridChange w:id="0">
          <w:tblGrid>
            <w:gridCol w:w="558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F3">
            <w:pPr>
              <w:rPr/>
            </w:pPr>
            <w:r w:rsidDel="00000000" w:rsidR="00000000" w:rsidRPr="00000000">
              <w:rPr>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F4">
            <w:pPr>
              <w:jc w:val="center"/>
              <w:rPr/>
            </w:pPr>
            <w:r w:rsidDel="00000000" w:rsidR="00000000" w:rsidRPr="00000000">
              <w:rPr>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5">
            <w:pPr>
              <w:tabs>
                <w:tab w:val="left" w:leader="none" w:pos="14459"/>
              </w:tabs>
              <w:spacing w:after="120" w:lineRule="auto"/>
              <w:ind w:right="391"/>
              <w:jc w:val="both"/>
              <w:rPr>
                <w:b w:val="0"/>
                <w:color w:val="38761d"/>
              </w:rPr>
            </w:pPr>
            <w:sdt>
              <w:sdtPr>
                <w:tag w:val="goog_rdk_196"/>
              </w:sdtPr>
              <w:sdtContent>
                <w:commentRangeStart w:id="19"/>
              </w:sdtContent>
            </w:sdt>
            <w:r w:rsidDel="00000000" w:rsidR="00000000" w:rsidRPr="00000000">
              <w:rPr>
                <w:b w:val="0"/>
                <w:color w:val="38761d"/>
                <w:rtl w:val="0"/>
              </w:rPr>
              <w:t xml:space="preserve">El plan comercial y la propuesta comercial son dos elementos claves dentro de las ventas; el primero (plan comercial) da línea de cómo la empresa concibe el modelo comercial, en este se plantean cuáles son las tácticas y actividades puntuales que llevarán al cumplimiento de las ventas; con la segunda herramienta (propuesta comercial) se muestra un proceso de ventas estructurado, donde al cliente se le da a conocer de una forma clara, cuál es la oferta comercial que le ofrece la empresa. </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3F6">
            <w:pPr>
              <w:tabs>
                <w:tab w:val="left" w:leader="none" w:pos="14459"/>
              </w:tabs>
              <w:spacing w:after="120" w:lineRule="auto"/>
              <w:ind w:right="391"/>
              <w:jc w:val="both"/>
              <w:rPr>
                <w:b w:val="0"/>
                <w:color w:val="38761d"/>
              </w:rPr>
            </w:pPr>
            <w:r w:rsidDel="00000000" w:rsidR="00000000" w:rsidRPr="00000000">
              <w:rPr>
                <w:rtl w:val="0"/>
              </w:rPr>
            </w:r>
          </w:p>
          <w:p w:rsidR="00000000" w:rsidDel="00000000" w:rsidP="00000000" w:rsidRDefault="00000000" w:rsidRPr="00000000" w14:paraId="000003F7">
            <w:pPr>
              <w:tabs>
                <w:tab w:val="left" w:leader="none" w:pos="14459"/>
              </w:tabs>
              <w:spacing w:after="120" w:lineRule="auto"/>
              <w:ind w:right="391"/>
              <w:jc w:val="both"/>
              <w:rPr>
                <w:b w:val="0"/>
                <w:color w:val="38761d"/>
              </w:rPr>
            </w:pPr>
            <w:r w:rsidDel="00000000" w:rsidR="00000000" w:rsidRPr="00000000">
              <w:rPr>
                <w:b w:val="0"/>
                <w:color w:val="38761d"/>
                <w:rtl w:val="0"/>
              </w:rPr>
              <w:t xml:space="preserve">En ocasiones, se suele confundir un plan comercial con un plan de ventas; sin embargo, el plan comercial tiene una perspectiva más estratégica, pues está orientado a establecer los objetivos que se tienen en el negocio y las estrategias holísticas que se diseñan para alcanzarlos. No obstante, el plan de ventas describe con detalle el paso a paso de cómo se van a lograr las metas propuestas, por lo tanto, tiene un alcance más táctico y operativo; con todo, algunas empresas suelen realizar un solo plan con el objetivo de tener un poco más de simplicidad en las herramientas de trabajo. </w:t>
            </w:r>
          </w:p>
          <w:p w:rsidR="00000000" w:rsidDel="00000000" w:rsidP="00000000" w:rsidRDefault="00000000" w:rsidRPr="00000000" w14:paraId="000003F8">
            <w:pPr>
              <w:tabs>
                <w:tab w:val="left" w:leader="none" w:pos="14459"/>
              </w:tabs>
              <w:spacing w:after="120" w:lineRule="auto"/>
              <w:ind w:right="391"/>
              <w:jc w:val="both"/>
              <w:rPr>
                <w:b w:val="0"/>
                <w:color w:val="38761d"/>
              </w:rPr>
            </w:pPr>
            <w:r w:rsidDel="00000000" w:rsidR="00000000" w:rsidRPr="00000000">
              <w:rPr>
                <w:b w:val="0"/>
                <w:color w:val="38761d"/>
                <w:rtl w:val="0"/>
              </w:rPr>
              <w:t xml:space="preserve">A continuación, se expone la estructura de cada uno, y se dejará a libre elección considerar si, según cada empresa, es más recomendable trabajarlos por separado o consolidar toda la información.</w:t>
            </w:r>
          </w:p>
        </w:tc>
      </w:tr>
    </w:tbl>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tabs>
          <w:tab w:val="left" w:leader="none" w:pos="14459"/>
        </w:tabs>
        <w:spacing w:after="120" w:line="240" w:lineRule="auto"/>
        <w:ind w:right="391"/>
        <w:rPr>
          <w:b w:val="1"/>
          <w:shd w:fill="fff2cc" w:val="clear"/>
        </w:rPr>
      </w:pPr>
      <w:r w:rsidDel="00000000" w:rsidR="00000000" w:rsidRPr="00000000">
        <w:rPr>
          <w:rtl w:val="0"/>
        </w:rPr>
      </w:r>
    </w:p>
    <w:p w:rsidR="00000000" w:rsidDel="00000000" w:rsidP="00000000" w:rsidRDefault="00000000" w:rsidRPr="00000000" w14:paraId="000003FC">
      <w:pPr>
        <w:tabs>
          <w:tab w:val="left" w:leader="none" w:pos="14459"/>
        </w:tabs>
        <w:spacing w:after="120" w:line="240" w:lineRule="auto"/>
        <w:ind w:right="391"/>
        <w:rPr>
          <w:b w:val="1"/>
          <w:shd w:fill="fff2cc" w:val="clear"/>
        </w:rPr>
      </w:pPr>
      <w:r w:rsidDel="00000000" w:rsidR="00000000" w:rsidRPr="00000000">
        <w:rPr/>
        <w:drawing>
          <wp:inline distB="0" distT="0" distL="0" distR="0">
            <wp:extent cx="8529320" cy="4640580"/>
            <wp:effectExtent b="0" l="0" r="0" t="0"/>
            <wp:docPr id="418" name="image37.png"/>
            <a:graphic>
              <a:graphicData uri="http://schemas.openxmlformats.org/drawingml/2006/picture">
                <pic:pic>
                  <pic:nvPicPr>
                    <pic:cNvPr id="0" name="image37.png"/>
                    <pic:cNvPicPr preferRelativeResize="0"/>
                  </pic:nvPicPr>
                  <pic:blipFill>
                    <a:blip r:embed="rId117"/>
                    <a:srcRect b="0" l="0" r="0" t="0"/>
                    <a:stretch>
                      <a:fillRect/>
                    </a:stretch>
                  </pic:blipFill>
                  <pic:spPr>
                    <a:xfrm>
                      <a:off x="0" y="0"/>
                      <a:ext cx="8529320" cy="464058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tabs>
          <w:tab w:val="left" w:leader="none" w:pos="14459"/>
        </w:tabs>
        <w:spacing w:after="120" w:line="240" w:lineRule="auto"/>
        <w:ind w:right="391"/>
        <w:rPr/>
      </w:pPr>
      <w:r w:rsidDel="00000000" w:rsidR="00000000" w:rsidRPr="00000000">
        <w:rPr>
          <w:rtl w:val="0"/>
        </w:rPr>
      </w:r>
    </w:p>
    <w:p w:rsidR="00000000" w:rsidDel="00000000" w:rsidP="00000000" w:rsidRDefault="00000000" w:rsidRPr="00000000" w14:paraId="000003FF">
      <w:pPr>
        <w:tabs>
          <w:tab w:val="left" w:leader="none" w:pos="14459"/>
        </w:tabs>
        <w:spacing w:after="120" w:line="240" w:lineRule="auto"/>
        <w:ind w:right="391"/>
        <w:rPr/>
      </w:pPr>
      <w:r w:rsidDel="00000000" w:rsidR="00000000" w:rsidRPr="00000000">
        <w:rPr>
          <w:b w:val="1"/>
          <w:rtl w:val="0"/>
        </w:rPr>
        <w:t xml:space="preserve">Estructura de un plan comercial</w:t>
      </w:r>
      <w:r w:rsidDel="00000000" w:rsidR="00000000" w:rsidRPr="00000000">
        <w:rPr>
          <w:rtl w:val="0"/>
        </w:rPr>
      </w:r>
    </w:p>
    <w:tbl>
      <w:tblPr>
        <w:tblStyle w:val="Table29"/>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5025"/>
        <w:gridCol w:w="6583"/>
        <w:tblGridChange w:id="0">
          <w:tblGrid>
            <w:gridCol w:w="1800"/>
            <w:gridCol w:w="5025"/>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00">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01">
            <w:pPr>
              <w:keepNext w:val="1"/>
              <w:keepLines w:val="1"/>
              <w:widowControl w:val="0"/>
              <w:spacing w:after="60" w:lineRule="auto"/>
              <w:jc w:val="center"/>
              <w:rPr/>
            </w:pPr>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404">
            <w:pPr>
              <w:tabs>
                <w:tab w:val="left" w:leader="none" w:pos="14459"/>
              </w:tabs>
              <w:spacing w:after="120" w:lineRule="auto"/>
              <w:ind w:right="391"/>
              <w:rPr>
                <w:b w:val="0"/>
                <w:color w:val="666666"/>
              </w:rPr>
            </w:pPr>
            <w:r w:rsidDel="00000000" w:rsidR="00000000" w:rsidRPr="00000000">
              <w:rPr>
                <w:b w:val="0"/>
                <w:rtl w:val="0"/>
              </w:rPr>
              <w:t xml:space="preserve">El plan comercial, como mínimo, debe llevar los siguientes componentes: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06">
            <w:pPr>
              <w:widowControl w:val="0"/>
              <w:rPr/>
            </w:pPr>
            <w:r w:rsidDel="00000000" w:rsidR="00000000" w:rsidRPr="00000000">
              <w:rPr>
                <w:rtl w:val="0"/>
              </w:rPr>
              <w:t xml:space="preserve">Imagen</w:t>
            </w:r>
          </w:p>
          <w:p w:rsidR="00000000" w:rsidDel="00000000" w:rsidP="00000000" w:rsidRDefault="00000000" w:rsidRPr="00000000" w14:paraId="00000407">
            <w:pPr>
              <w:widowControl w:val="0"/>
              <w:jc w:val="center"/>
              <w:rPr>
                <w:color w:val="666666"/>
              </w:rPr>
            </w:pPr>
            <w:r w:rsidDel="00000000" w:rsidR="00000000" w:rsidRPr="00000000">
              <w:rPr>
                <w:color w:val="666666"/>
              </w:rPr>
              <w:drawing>
                <wp:inline distB="114300" distT="114300" distL="114300" distR="114300">
                  <wp:extent cx="5173028" cy="3105491"/>
                  <wp:effectExtent b="0" l="0" r="0" t="0"/>
                  <wp:docPr id="419" name="image60.png"/>
                  <a:graphic>
                    <a:graphicData uri="http://schemas.openxmlformats.org/drawingml/2006/picture">
                      <pic:pic>
                        <pic:nvPicPr>
                          <pic:cNvPr id="0" name="image60.png"/>
                          <pic:cNvPicPr preferRelativeResize="0"/>
                        </pic:nvPicPr>
                        <pic:blipFill>
                          <a:blip r:embed="rId118"/>
                          <a:srcRect b="0" l="0" r="0" t="0"/>
                          <a:stretch>
                            <a:fillRect/>
                          </a:stretch>
                        </pic:blipFill>
                        <pic:spPr>
                          <a:xfrm>
                            <a:off x="0" y="0"/>
                            <a:ext cx="5173028" cy="3105491"/>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widowControl w:val="0"/>
              <w:rPr>
                <w:color w:val="666666"/>
              </w:rPr>
            </w:pPr>
            <w:hyperlink r:id="rId119">
              <w:r w:rsidDel="00000000" w:rsidR="00000000" w:rsidRPr="00000000">
                <w:rPr>
                  <w:color w:val="1155cc"/>
                  <w:u w:val="single"/>
                  <w:rtl w:val="0"/>
                </w:rPr>
                <w:t xml:space="preserve">https://img.freepik.com/vector-premium/plantilla-diseno-circulo-infografico-vectorial-5-opciones-o-pasos_665349-310.jpg?w=740</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B">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40C">
            <w:pPr>
              <w:rPr/>
            </w:pPr>
            <w:r w:rsidDel="00000000" w:rsidR="00000000" w:rsidRPr="00000000">
              <w:rPr>
                <w:rtl w:val="0"/>
              </w:rPr>
              <w:t xml:space="preserve">124103_i40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widowControl w:val="0"/>
              <w:rPr/>
            </w:pPr>
            <w:r w:rsidDel="00000000" w:rsidR="00000000" w:rsidRPr="00000000">
              <w:rPr>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jc w:val="both"/>
              <w:rPr>
                <w:b w:val="0"/>
                <w:color w:val="38761d"/>
              </w:rPr>
            </w:pPr>
            <w:r w:rsidDel="00000000" w:rsidR="00000000" w:rsidRPr="00000000">
              <w:rPr>
                <w:color w:val="ff0000"/>
                <w:rtl w:val="0"/>
              </w:rPr>
              <w:t xml:space="preserve">O</w:t>
            </w:r>
            <w:r w:rsidDel="00000000" w:rsidR="00000000" w:rsidRPr="00000000">
              <w:rPr>
                <w:color w:val="38761d"/>
                <w:rtl w:val="0"/>
              </w:rPr>
              <w:t xml:space="preserve">bjetivos: </w:t>
            </w:r>
            <w:r w:rsidDel="00000000" w:rsidR="00000000" w:rsidRPr="00000000">
              <w:rPr>
                <w:b w:val="0"/>
                <w:color w:val="38761d"/>
                <w:rtl w:val="0"/>
              </w:rPr>
              <w:t xml:space="preserve">definir los objetivos en términos de ingresos (dinero) y de clientes, estas dos son variables que deben estar presentes, porque son las que van a garantizar la sostenibilidad de la empresa en el corto y mediano plazo. </w:t>
            </w:r>
          </w:p>
          <w:p w:rsidR="00000000" w:rsidDel="00000000" w:rsidP="00000000" w:rsidRDefault="00000000" w:rsidRPr="00000000" w14:paraId="00000410">
            <w:pPr>
              <w:widowControl w:val="0"/>
              <w:jc w:val="both"/>
              <w:rPr>
                <w:b w:val="0"/>
                <w:color w:val="38761d"/>
              </w:rPr>
            </w:pPr>
            <w:r w:rsidDel="00000000" w:rsidR="00000000" w:rsidRPr="00000000">
              <w:rPr>
                <w:rtl w:val="0"/>
              </w:rPr>
            </w:r>
          </w:p>
          <w:p w:rsidR="00000000" w:rsidDel="00000000" w:rsidP="00000000" w:rsidRDefault="00000000" w:rsidRPr="00000000" w14:paraId="00000411">
            <w:pPr>
              <w:widowControl w:val="0"/>
              <w:jc w:val="both"/>
              <w:rPr>
                <w:color w:val="38761d"/>
              </w:rPr>
            </w:pPr>
            <w:r w:rsidDel="00000000" w:rsidR="00000000" w:rsidRPr="00000000">
              <w:rPr>
                <w:b w:val="0"/>
                <w:color w:val="38761d"/>
                <w:rtl w:val="0"/>
              </w:rPr>
              <w:t xml:space="preserve">Se sugiere que se extraigan del plan de mercadeo o sean una derivación de este</w:t>
            </w:r>
            <w:r w:rsidDel="00000000" w:rsidR="00000000" w:rsidRPr="00000000">
              <w:rPr>
                <w:color w:val="38761d"/>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jc w:val="center"/>
              <w:rPr>
                <w:color w:val="666666"/>
              </w:rPr>
            </w:pPr>
            <w:r w:rsidDel="00000000" w:rsidR="00000000" w:rsidRPr="00000000">
              <w:rPr>
                <w:color w:val="666666"/>
              </w:rPr>
              <w:drawing>
                <wp:inline distB="114300" distT="114300" distL="114300" distR="114300">
                  <wp:extent cx="3039428" cy="1823657"/>
                  <wp:effectExtent b="0" l="0" r="0" t="0"/>
                  <wp:docPr id="420" name="image28.png"/>
                  <a:graphic>
                    <a:graphicData uri="http://schemas.openxmlformats.org/drawingml/2006/picture">
                      <pic:pic>
                        <pic:nvPicPr>
                          <pic:cNvPr id="0" name="image28.png"/>
                          <pic:cNvPicPr preferRelativeResize="0"/>
                        </pic:nvPicPr>
                        <pic:blipFill>
                          <a:blip r:embed="rId120"/>
                          <a:srcRect b="0" l="0" r="0" t="0"/>
                          <a:stretch>
                            <a:fillRect/>
                          </a:stretch>
                        </pic:blipFill>
                        <pic:spPr>
                          <a:xfrm>
                            <a:off x="0" y="0"/>
                            <a:ext cx="3039428" cy="182365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3">
            <w:pPr>
              <w:widowControl w:val="0"/>
              <w:rPr/>
            </w:pPr>
            <w:r w:rsidDel="00000000" w:rsidR="00000000" w:rsidRPr="00000000">
              <w:rPr>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414">
            <w:pPr>
              <w:tabs>
                <w:tab w:val="left" w:leader="none" w:pos="14459"/>
              </w:tabs>
              <w:ind w:right="391"/>
              <w:jc w:val="both"/>
              <w:rPr>
                <w:b w:val="0"/>
                <w:color w:val="38761d"/>
              </w:rPr>
            </w:pPr>
            <w:r w:rsidDel="00000000" w:rsidR="00000000" w:rsidRPr="00000000">
              <w:rPr>
                <w:rtl w:val="0"/>
              </w:rPr>
              <w:t xml:space="preserve">Análisis del mercado:</w:t>
            </w:r>
            <w:r w:rsidDel="00000000" w:rsidR="00000000" w:rsidRPr="00000000">
              <w:rPr>
                <w:color w:val="38761d"/>
                <w:rtl w:val="0"/>
              </w:rPr>
              <w:t xml:space="preserve"> </w:t>
            </w:r>
            <w:r w:rsidDel="00000000" w:rsidR="00000000" w:rsidRPr="00000000">
              <w:rPr>
                <w:b w:val="0"/>
                <w:color w:val="38761d"/>
                <w:rtl w:val="0"/>
              </w:rPr>
              <w:t xml:space="preserve">es importante conocer el comportamiento de las variables del macroentorno, es decir, de la política, la economía, ambientales, tecnológicas, legales, entre otras, que pueden impactar positiva o negativamente a la empresa. </w:t>
            </w:r>
          </w:p>
          <w:p w:rsidR="00000000" w:rsidDel="00000000" w:rsidP="00000000" w:rsidRDefault="00000000" w:rsidRPr="00000000" w14:paraId="00000415">
            <w:pPr>
              <w:tabs>
                <w:tab w:val="left" w:leader="none" w:pos="14459"/>
              </w:tabs>
              <w:ind w:right="391"/>
              <w:jc w:val="both"/>
              <w:rPr>
                <w:b w:val="0"/>
                <w:color w:val="38761d"/>
              </w:rPr>
            </w:pPr>
            <w:r w:rsidDel="00000000" w:rsidR="00000000" w:rsidRPr="00000000">
              <w:rPr>
                <w:rtl w:val="0"/>
              </w:rPr>
            </w:r>
          </w:p>
          <w:p w:rsidR="00000000" w:rsidDel="00000000" w:rsidP="00000000" w:rsidRDefault="00000000" w:rsidRPr="00000000" w14:paraId="00000416">
            <w:pPr>
              <w:tabs>
                <w:tab w:val="left" w:leader="none" w:pos="14459"/>
              </w:tabs>
              <w:ind w:right="391"/>
              <w:jc w:val="both"/>
              <w:rPr>
                <w:b w:val="0"/>
                <w:color w:val="38761d"/>
              </w:rPr>
            </w:pPr>
            <w:r w:rsidDel="00000000" w:rsidR="00000000" w:rsidRPr="00000000">
              <w:rPr>
                <w:b w:val="0"/>
                <w:color w:val="38761d"/>
                <w:rtl w:val="0"/>
              </w:rPr>
              <w:t xml:space="preserve">Asimismo, se requiere conocer cuál es la posición competitiva de la empresa, es decir, qué cuota o participación tiene en el mercado y como está frente a sus competidores.</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jc w:val="center"/>
              <w:rPr>
                <w:color w:val="666666"/>
              </w:rPr>
            </w:pPr>
            <w:r w:rsidDel="00000000" w:rsidR="00000000" w:rsidRPr="00000000">
              <w:rPr>
                <w:color w:val="666666"/>
              </w:rPr>
              <w:drawing>
                <wp:inline distB="114300" distT="114300" distL="114300" distR="114300">
                  <wp:extent cx="3120903" cy="1870633"/>
                  <wp:effectExtent b="0" l="0" r="0" t="0"/>
                  <wp:docPr id="423" name="image78.png"/>
                  <a:graphic>
                    <a:graphicData uri="http://schemas.openxmlformats.org/drawingml/2006/picture">
                      <pic:pic>
                        <pic:nvPicPr>
                          <pic:cNvPr id="0" name="image78.png"/>
                          <pic:cNvPicPr preferRelativeResize="0"/>
                        </pic:nvPicPr>
                        <pic:blipFill>
                          <a:blip r:embed="rId121"/>
                          <a:srcRect b="0" l="0" r="0" t="0"/>
                          <a:stretch>
                            <a:fillRect/>
                          </a:stretch>
                        </pic:blipFill>
                        <pic:spPr>
                          <a:xfrm>
                            <a:off x="0" y="0"/>
                            <a:ext cx="3120903" cy="187063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8">
            <w:pPr>
              <w:widowControl w:val="0"/>
              <w:rPr/>
            </w:pPr>
            <w:r w:rsidDel="00000000" w:rsidR="00000000" w:rsidRPr="00000000">
              <w:rPr>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419">
            <w:pPr>
              <w:tabs>
                <w:tab w:val="left" w:leader="none" w:pos="14459"/>
              </w:tabs>
              <w:ind w:right="391"/>
              <w:jc w:val="both"/>
              <w:rPr>
                <w:b w:val="0"/>
                <w:color w:val="38761d"/>
              </w:rPr>
            </w:pPr>
            <w:r w:rsidDel="00000000" w:rsidR="00000000" w:rsidRPr="00000000">
              <w:rPr>
                <w:rtl w:val="0"/>
              </w:rPr>
              <w:t xml:space="preserve">Presupuesto de ventas:</w:t>
            </w:r>
            <w:r w:rsidDel="00000000" w:rsidR="00000000" w:rsidRPr="00000000">
              <w:rPr>
                <w:color w:val="38761d"/>
                <w:rtl w:val="0"/>
              </w:rPr>
              <w:t xml:space="preserve"> </w:t>
            </w:r>
            <w:r w:rsidDel="00000000" w:rsidR="00000000" w:rsidRPr="00000000">
              <w:rPr>
                <w:b w:val="0"/>
                <w:color w:val="38761d"/>
                <w:rtl w:val="0"/>
              </w:rPr>
              <w:t xml:space="preserve">en este ítem se debe determinar el presupuesto de ingresos (dinero) que se espera alcanzar tanto mensual como anual, y a partir de allí, dividirlo con las variables que se puedan segmentar, por ejemplo, presupuesto por segmento, por zona geográfica, por categoría de producto, por esquema comercial, etc.</w:t>
            </w:r>
          </w:p>
          <w:p w:rsidR="00000000" w:rsidDel="00000000" w:rsidP="00000000" w:rsidRDefault="00000000" w:rsidRPr="00000000" w14:paraId="0000041A">
            <w:pPr>
              <w:widowControl w:val="0"/>
              <w:jc w:val="both"/>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jc w:val="center"/>
              <w:rPr>
                <w:color w:val="666666"/>
              </w:rPr>
            </w:pPr>
            <w:r w:rsidDel="00000000" w:rsidR="00000000" w:rsidRPr="00000000">
              <w:rPr>
                <w:color w:val="666666"/>
              </w:rPr>
              <w:drawing>
                <wp:inline distB="114300" distT="114300" distL="114300" distR="114300">
                  <wp:extent cx="3167063" cy="1900238"/>
                  <wp:effectExtent b="0" l="0" r="0" t="0"/>
                  <wp:docPr id="425" name="image73.png"/>
                  <a:graphic>
                    <a:graphicData uri="http://schemas.openxmlformats.org/drawingml/2006/picture">
                      <pic:pic>
                        <pic:nvPicPr>
                          <pic:cNvPr id="0" name="image73.png"/>
                          <pic:cNvPicPr preferRelativeResize="0"/>
                        </pic:nvPicPr>
                        <pic:blipFill>
                          <a:blip r:embed="rId122"/>
                          <a:srcRect b="0" l="0" r="0" t="0"/>
                          <a:stretch>
                            <a:fillRect/>
                          </a:stretch>
                        </pic:blipFill>
                        <pic:spPr>
                          <a:xfrm>
                            <a:off x="0" y="0"/>
                            <a:ext cx="3167063" cy="19002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C">
            <w:pPr>
              <w:widowControl w:val="0"/>
              <w:rPr/>
            </w:pPr>
            <w:r w:rsidDel="00000000" w:rsidR="00000000" w:rsidRPr="00000000">
              <w:rPr>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41D">
            <w:pPr>
              <w:widowControl w:val="0"/>
              <w:jc w:val="both"/>
              <w:rPr>
                <w:b w:val="0"/>
                <w:color w:val="666666"/>
              </w:rPr>
            </w:pPr>
            <w:r w:rsidDel="00000000" w:rsidR="00000000" w:rsidRPr="00000000">
              <w:rPr>
                <w:rtl w:val="0"/>
              </w:rPr>
              <w:t xml:space="preserve">Estrategias: </w:t>
            </w:r>
            <w:r w:rsidDel="00000000" w:rsidR="00000000" w:rsidRPr="00000000">
              <w:rPr>
                <w:b w:val="0"/>
                <w:rtl w:val="0"/>
              </w:rPr>
              <w:t xml:space="preserve">definir cuáles son las estrategias que, desde el punto de vista comercial, se vislumbran como viables para apuntar al cumplimiento de los objetivos comerciales</w:t>
            </w:r>
            <w:r w:rsidDel="00000000" w:rsidR="00000000" w:rsidRPr="00000000">
              <w:rPr>
                <w:b w:val="0"/>
                <w:color w:val="66666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1E">
            <w:pPr>
              <w:widowControl w:val="0"/>
              <w:jc w:val="center"/>
              <w:rPr>
                <w:color w:val="666666"/>
              </w:rPr>
            </w:pPr>
            <w:r w:rsidDel="00000000" w:rsidR="00000000" w:rsidRPr="00000000">
              <w:rPr>
                <w:color w:val="666666"/>
              </w:rPr>
              <w:drawing>
                <wp:inline distB="114300" distT="114300" distL="114300" distR="114300">
                  <wp:extent cx="3153728" cy="1892237"/>
                  <wp:effectExtent b="0" l="0" r="0" t="0"/>
                  <wp:docPr id="411"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3153728" cy="189223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F">
            <w:pPr>
              <w:widowControl w:val="0"/>
              <w:rPr/>
            </w:pPr>
            <w:r w:rsidDel="00000000" w:rsidR="00000000" w:rsidRPr="00000000">
              <w:rPr>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420">
            <w:pPr>
              <w:tabs>
                <w:tab w:val="left" w:leader="none" w:pos="14459"/>
              </w:tabs>
              <w:spacing w:after="120" w:lineRule="auto"/>
              <w:ind w:right="391"/>
              <w:jc w:val="both"/>
              <w:rPr>
                <w:b w:val="0"/>
                <w:color w:val="666666"/>
              </w:rPr>
            </w:pPr>
            <w:r w:rsidDel="00000000" w:rsidR="00000000" w:rsidRPr="00000000">
              <w:rPr>
                <w:rtl w:val="0"/>
              </w:rPr>
              <w:t xml:space="preserve">Indicadores: </w:t>
            </w:r>
            <w:r w:rsidDel="00000000" w:rsidR="00000000" w:rsidRPr="00000000">
              <w:rPr>
                <w:b w:val="0"/>
                <w:rtl w:val="0"/>
              </w:rPr>
              <w:t xml:space="preserve">se debe referenciar cómo y cada cuánto se hará seguimiento al cumplimiento de los indicadores de ingreso (dinero) y de clientes. En ocasiones, estas definiciones ya están dadas, por tanto, lo que debe quedar claro es qué información debe ser suministrada desde el equipo comercial.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jc w:val="center"/>
              <w:rPr>
                <w:color w:val="666666"/>
              </w:rPr>
            </w:pPr>
            <w:r w:rsidDel="00000000" w:rsidR="00000000" w:rsidRPr="00000000">
              <w:rPr>
                <w:color w:val="666666"/>
              </w:rPr>
              <w:drawing>
                <wp:inline distB="114300" distT="114300" distL="114300" distR="114300">
                  <wp:extent cx="3168015" cy="1898841"/>
                  <wp:effectExtent b="0" l="0" r="0" t="0"/>
                  <wp:docPr id="412" name="image25.png"/>
                  <a:graphic>
                    <a:graphicData uri="http://schemas.openxmlformats.org/drawingml/2006/picture">
                      <pic:pic>
                        <pic:nvPicPr>
                          <pic:cNvPr id="0" name="image25.png"/>
                          <pic:cNvPicPr preferRelativeResize="0"/>
                        </pic:nvPicPr>
                        <pic:blipFill>
                          <a:blip r:embed="rId124"/>
                          <a:srcRect b="0" l="0" r="0" t="0"/>
                          <a:stretch>
                            <a:fillRect/>
                          </a:stretch>
                        </pic:blipFill>
                        <pic:spPr>
                          <a:xfrm>
                            <a:off x="0" y="0"/>
                            <a:ext cx="3168015" cy="18988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2">
      <w:pPr>
        <w:rPr>
          <w:b w:val="1"/>
        </w:rPr>
      </w:pPr>
      <w:r w:rsidDel="00000000" w:rsidR="00000000" w:rsidRPr="00000000">
        <w:rPr>
          <w:rtl w:val="0"/>
        </w:rPr>
      </w:r>
    </w:p>
    <w:p w:rsidR="00000000" w:rsidDel="00000000" w:rsidP="00000000" w:rsidRDefault="00000000" w:rsidRPr="00000000" w14:paraId="00000423">
      <w:pPr>
        <w:tabs>
          <w:tab w:val="left" w:leader="none"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424">
      <w:pPr>
        <w:tabs>
          <w:tab w:val="left" w:leader="none" w:pos="14459"/>
        </w:tabs>
        <w:spacing w:after="120" w:line="240" w:lineRule="auto"/>
        <w:ind w:right="391"/>
        <w:rPr>
          <w:b w:val="1"/>
        </w:rPr>
      </w:pPr>
      <w:r w:rsidDel="00000000" w:rsidR="00000000" w:rsidRPr="00000000">
        <w:rPr>
          <w:b w:val="1"/>
          <w:rtl w:val="0"/>
        </w:rPr>
        <w:t xml:space="preserve">Estructura de un plan de ventas</w:t>
      </w:r>
    </w:p>
    <w:p w:rsidR="00000000" w:rsidDel="00000000" w:rsidP="00000000" w:rsidRDefault="00000000" w:rsidRPr="00000000" w14:paraId="00000425">
      <w:pPr>
        <w:rPr/>
      </w:pPr>
      <w:r w:rsidDel="00000000" w:rsidR="00000000" w:rsidRPr="00000000">
        <w:rPr>
          <w:rtl w:val="0"/>
        </w:rPr>
      </w:r>
    </w:p>
    <w:tbl>
      <w:tblPr>
        <w:tblStyle w:val="Table30"/>
        <w:tblW w:w="135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295"/>
        <w:gridCol w:w="3555"/>
        <w:tblGridChange w:id="0">
          <w:tblGrid>
            <w:gridCol w:w="1665"/>
            <w:gridCol w:w="8295"/>
            <w:gridCol w:w="35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6">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27">
            <w:pPr>
              <w:keepNext w:val="1"/>
              <w:keepLines w:val="1"/>
              <w:widowControl w:val="0"/>
              <w:spacing w:after="60" w:lineRule="auto"/>
              <w:jc w:val="center"/>
              <w:rPr/>
            </w:pPr>
            <w:bookmarkStart w:colFirst="0" w:colLast="0" w:name="_heading=h.1ksv4uv" w:id="13"/>
            <w:bookmarkEnd w:id="13"/>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9">
            <w:pPr>
              <w:widowControl w:val="0"/>
              <w:jc w:val="both"/>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2A">
            <w:pPr>
              <w:tabs>
                <w:tab w:val="left" w:leader="none" w:pos="14459"/>
              </w:tabs>
              <w:spacing w:after="120" w:lineRule="auto"/>
              <w:ind w:right="391"/>
              <w:jc w:val="both"/>
              <w:rPr>
                <w:color w:val="999999"/>
              </w:rPr>
            </w:pPr>
            <w:r w:rsidDel="00000000" w:rsidR="00000000" w:rsidRPr="00000000">
              <w:rPr>
                <w:rtl w:val="0"/>
              </w:rPr>
              <w:t xml:space="preserve">Frente al plan comercial, un plan de ventas es una herramienta más específica que detalla cómo se dará alcance al plan comercial; por tanto, se sugiere que como mínimo incluya los siguientes aspectos: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C">
            <w:pPr>
              <w:tabs>
                <w:tab w:val="left" w:leader="none" w:pos="14459"/>
              </w:tabs>
              <w:ind w:right="391"/>
              <w:jc w:val="both"/>
              <w:rPr>
                <w:b w:val="0"/>
              </w:rPr>
            </w:pPr>
            <w:r w:rsidDel="00000000" w:rsidR="00000000" w:rsidRPr="00000000">
              <w:rPr>
                <w:rtl w:val="0"/>
              </w:rPr>
              <w:t xml:space="preserve">Objetivos: </w:t>
            </w:r>
            <w:r w:rsidDel="00000000" w:rsidR="00000000" w:rsidRPr="00000000">
              <w:rPr>
                <w:b w:val="0"/>
                <w:rtl w:val="0"/>
              </w:rPr>
              <w:t xml:space="preserve">son aquellos que se definieron en el plan comercial. En caso de que la empresa no cuente con plan comercial, debe revisarse el plan de mercadeo, y en caso de que tampoco esté definido, se deben establecer en términos de ventas.</w:t>
            </w:r>
          </w:p>
          <w:p w:rsidR="00000000" w:rsidDel="00000000" w:rsidP="00000000" w:rsidRDefault="00000000" w:rsidRPr="00000000" w14:paraId="0000042D">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F">
            <w:pPr>
              <w:tabs>
                <w:tab w:val="left" w:leader="none" w:pos="14459"/>
              </w:tabs>
              <w:ind w:right="391"/>
              <w:jc w:val="both"/>
              <w:rPr>
                <w:color w:val="666666"/>
              </w:rPr>
            </w:pPr>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430">
            <w:pPr>
              <w:widowControl w:val="0"/>
              <w:rPr/>
            </w:pPr>
            <w:r w:rsidDel="00000000" w:rsidR="00000000" w:rsidRPr="00000000">
              <w:rPr/>
              <w:drawing>
                <wp:inline distB="114300" distT="114300" distL="114300" distR="114300">
                  <wp:extent cx="1763078" cy="1142735"/>
                  <wp:effectExtent b="0" l="0" r="0" t="0"/>
                  <wp:docPr id="392" name="image7.png"/>
                  <a:graphic>
                    <a:graphicData uri="http://schemas.openxmlformats.org/drawingml/2006/picture">
                      <pic:pic>
                        <pic:nvPicPr>
                          <pic:cNvPr id="0" name="image7.png"/>
                          <pic:cNvPicPr preferRelativeResize="0"/>
                        </pic:nvPicPr>
                        <pic:blipFill>
                          <a:blip r:embed="rId125"/>
                          <a:srcRect b="0" l="0" r="0" t="0"/>
                          <a:stretch>
                            <a:fillRect/>
                          </a:stretch>
                        </pic:blipFill>
                        <pic:spPr>
                          <a:xfrm>
                            <a:off x="0" y="0"/>
                            <a:ext cx="1763078" cy="114273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widowControl w:val="0"/>
              <w:rPr/>
            </w:pPr>
            <w:r w:rsidDel="00000000" w:rsidR="00000000" w:rsidRPr="00000000">
              <w:rPr>
                <w:rtl w:val="0"/>
              </w:rPr>
              <w:t xml:space="preserve"> </w:t>
            </w:r>
            <w:hyperlink r:id="rId126">
              <w:r w:rsidDel="00000000" w:rsidR="00000000" w:rsidRPr="00000000">
                <w:rPr>
                  <w:color w:val="1155cc"/>
                  <w:u w:val="single"/>
                  <w:rtl w:val="0"/>
                </w:rPr>
                <w:t xml:space="preserve">https://img.freepik.com/fotos-premium/mano-hombre-negocios-tocando-tablero-dardos-destino-configuracion-objetivos-logro-concepto-inversion-empresarial_50039-3021.jpg?w=740</w:t>
              </w:r>
            </w:hyperlink>
            <w:r w:rsidDel="00000000" w:rsidR="00000000" w:rsidRPr="00000000">
              <w:rPr>
                <w:rtl w:val="0"/>
              </w:rPr>
            </w:r>
          </w:p>
          <w:p w:rsidR="00000000" w:rsidDel="00000000" w:rsidP="00000000" w:rsidRDefault="00000000" w:rsidRPr="00000000" w14:paraId="00000432">
            <w:pPr>
              <w:widowControl w:val="0"/>
              <w:rPr/>
            </w:pPr>
            <w:r w:rsidDel="00000000" w:rsidR="00000000" w:rsidRPr="00000000">
              <w:rPr>
                <w:rtl w:val="0"/>
              </w:rPr>
            </w:r>
          </w:p>
          <w:p w:rsidR="00000000" w:rsidDel="00000000" w:rsidP="00000000" w:rsidRDefault="00000000" w:rsidRPr="00000000" w14:paraId="00000433">
            <w:pPr>
              <w:rPr>
                <w:color w:val="666666"/>
              </w:rPr>
            </w:pPr>
            <w:r w:rsidDel="00000000" w:rsidR="00000000" w:rsidRPr="00000000">
              <w:rPr>
                <w:rtl w:val="0"/>
              </w:rPr>
              <w:t xml:space="preserve">Nota. Elaborar imagen 124103_i41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4">
            <w:pPr>
              <w:tabs>
                <w:tab w:val="left" w:leader="none" w:pos="14459"/>
              </w:tabs>
              <w:ind w:right="391"/>
              <w:jc w:val="both"/>
              <w:rPr/>
            </w:pPr>
            <w:r w:rsidDel="00000000" w:rsidR="00000000" w:rsidRPr="00000000">
              <w:rPr>
                <w:rtl w:val="0"/>
              </w:rPr>
              <w:t xml:space="preserve">Presupuesto de ventas</w:t>
            </w:r>
          </w:p>
          <w:p w:rsidR="00000000" w:rsidDel="00000000" w:rsidP="00000000" w:rsidRDefault="00000000" w:rsidRPr="00000000" w14:paraId="00000435">
            <w:pPr>
              <w:tabs>
                <w:tab w:val="left" w:leader="none" w:pos="14459"/>
              </w:tabs>
              <w:ind w:right="391"/>
              <w:jc w:val="both"/>
              <w:rPr>
                <w:b w:val="0"/>
                <w:color w:val="38761d"/>
              </w:rPr>
            </w:pPr>
            <w:r w:rsidDel="00000000" w:rsidR="00000000" w:rsidRPr="00000000">
              <w:rPr>
                <w:b w:val="0"/>
                <w:color w:val="38761d"/>
                <w:rtl w:val="0"/>
              </w:rPr>
              <w:t xml:space="preserve">Es el presupuesto anual y mensual aprobado por la alta gerencia. Si se cuenta con plan comercial o plan de mercadeo no debe construirse nada adicional, aunque en algunos casos los directores de ventas elevan dichas cifras con el fin de tener un presupuesto más ambicioso para el equipo comercial.</w:t>
            </w:r>
          </w:p>
          <w:p w:rsidR="00000000" w:rsidDel="00000000" w:rsidP="00000000" w:rsidRDefault="00000000" w:rsidRPr="00000000" w14:paraId="00000436">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8">
            <w:pPr>
              <w:tabs>
                <w:tab w:val="left" w:leader="none" w:pos="14459"/>
              </w:tabs>
              <w:ind w:right="391"/>
              <w:jc w:val="both"/>
              <w:rPr>
                <w:color w:val="666666"/>
              </w:rPr>
            </w:pPr>
            <w:r w:rsidDel="00000000" w:rsidR="00000000" w:rsidRPr="00000000">
              <w:rPr>
                <w:rtl w:val="0"/>
              </w:rPr>
              <w:t xml:space="preserve">Presupuesto de ventas</w:t>
            </w:r>
            <w:r w:rsidDel="00000000" w:rsidR="00000000" w:rsidRPr="00000000">
              <w:rPr>
                <w:rtl w:val="0"/>
              </w:rPr>
            </w:r>
          </w:p>
          <w:p w:rsidR="00000000" w:rsidDel="00000000" w:rsidP="00000000" w:rsidRDefault="00000000" w:rsidRPr="00000000" w14:paraId="00000439">
            <w:pPr>
              <w:widowControl w:val="0"/>
              <w:rPr/>
            </w:pPr>
            <w:r w:rsidDel="00000000" w:rsidR="00000000" w:rsidRPr="00000000">
              <w:rPr/>
              <w:drawing>
                <wp:inline distB="114300" distT="114300" distL="114300" distR="114300">
                  <wp:extent cx="2057400" cy="1371600"/>
                  <wp:effectExtent b="0" l="0" r="0" t="0"/>
                  <wp:docPr id="393" name="image12.png"/>
                  <a:graphic>
                    <a:graphicData uri="http://schemas.openxmlformats.org/drawingml/2006/picture">
                      <pic:pic>
                        <pic:nvPicPr>
                          <pic:cNvPr id="0" name="image12.png"/>
                          <pic:cNvPicPr preferRelativeResize="0"/>
                        </pic:nvPicPr>
                        <pic:blipFill>
                          <a:blip r:embed="rId127"/>
                          <a:srcRect b="0" l="0" r="0" t="0"/>
                          <a:stretch>
                            <a:fillRect/>
                          </a:stretch>
                        </pic:blipFill>
                        <pic:spPr>
                          <a:xfrm>
                            <a:off x="0" y="0"/>
                            <a:ext cx="2057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widowControl w:val="0"/>
              <w:rPr>
                <w:color w:val="666666"/>
              </w:rPr>
            </w:pPr>
            <w:r w:rsidDel="00000000" w:rsidR="00000000" w:rsidRPr="00000000">
              <w:rPr>
                <w:rtl w:val="0"/>
              </w:rPr>
              <w:t xml:space="preserve"> </w:t>
            </w:r>
            <w:hyperlink r:id="rId128">
              <w:r w:rsidDel="00000000" w:rsidR="00000000" w:rsidRPr="00000000">
                <w:rPr>
                  <w:color w:val="1155cc"/>
                  <w:u w:val="single"/>
                  <w:rtl w:val="0"/>
                </w:rPr>
                <w:t xml:space="preserve">https://img.freepik.com/vector-gratis/empleados-departamento-finanzas-estan-calculando-gastos-negocio-empresa_1150-41782.jpg?w=740&amp;t=st=1666648944~exp=1666649544~hmac=5c559e04308d12ee6b6b4780dd399632a9dfc598f89ed90d2071a2f74612623a</w:t>
              </w:r>
            </w:hyperlink>
            <w:r w:rsidDel="00000000" w:rsidR="00000000" w:rsidRPr="00000000">
              <w:rPr>
                <w:rtl w:val="0"/>
              </w:rPr>
            </w:r>
          </w:p>
          <w:p w:rsidR="00000000" w:rsidDel="00000000" w:rsidP="00000000" w:rsidRDefault="00000000" w:rsidRPr="00000000" w14:paraId="0000043B">
            <w:pPr>
              <w:widowControl w:val="0"/>
              <w:rPr>
                <w:color w:val="666666"/>
              </w:rPr>
            </w:pPr>
            <w:r w:rsidDel="00000000" w:rsidR="00000000" w:rsidRPr="00000000">
              <w:rPr>
                <w:rtl w:val="0"/>
              </w:rPr>
            </w:r>
          </w:p>
          <w:p w:rsidR="00000000" w:rsidDel="00000000" w:rsidP="00000000" w:rsidRDefault="00000000" w:rsidRPr="00000000" w14:paraId="0000043C">
            <w:pPr>
              <w:rPr>
                <w:color w:val="666666"/>
              </w:rPr>
            </w:pPr>
            <w:r w:rsidDel="00000000" w:rsidR="00000000" w:rsidRPr="00000000">
              <w:rPr>
                <w:rtl w:val="0"/>
              </w:rPr>
              <w:t xml:space="preserve">Nota. Elaborar imagen 124103_i42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D">
            <w:pPr>
              <w:widowControl w:val="0"/>
              <w:jc w:val="both"/>
              <w:rPr/>
            </w:pPr>
            <w:r w:rsidDel="00000000" w:rsidR="00000000" w:rsidRPr="00000000">
              <w:rPr>
                <w:rtl w:val="0"/>
              </w:rPr>
            </w:r>
          </w:p>
          <w:p w:rsidR="00000000" w:rsidDel="00000000" w:rsidP="00000000" w:rsidRDefault="00000000" w:rsidRPr="00000000" w14:paraId="0000043E">
            <w:pPr>
              <w:tabs>
                <w:tab w:val="left" w:leader="none" w:pos="14459"/>
              </w:tabs>
              <w:ind w:right="391"/>
              <w:jc w:val="both"/>
              <w:rPr/>
            </w:pPr>
            <w:r w:rsidDel="00000000" w:rsidR="00000000" w:rsidRPr="00000000">
              <w:rPr>
                <w:rtl w:val="0"/>
              </w:rPr>
              <w:t xml:space="preserve">Plan de acción</w:t>
            </w:r>
          </w:p>
          <w:p w:rsidR="00000000" w:rsidDel="00000000" w:rsidP="00000000" w:rsidRDefault="00000000" w:rsidRPr="00000000" w14:paraId="0000043F">
            <w:pPr>
              <w:tabs>
                <w:tab w:val="left" w:leader="none" w:pos="14459"/>
              </w:tabs>
              <w:ind w:right="391"/>
              <w:jc w:val="both"/>
              <w:rPr/>
            </w:pPr>
            <w:r w:rsidDel="00000000" w:rsidR="00000000" w:rsidRPr="00000000">
              <w:rPr>
                <w:rtl w:val="0"/>
              </w:rPr>
            </w:r>
          </w:p>
          <w:p w:rsidR="00000000" w:rsidDel="00000000" w:rsidP="00000000" w:rsidRDefault="00000000" w:rsidRPr="00000000" w14:paraId="00000440">
            <w:pPr>
              <w:tabs>
                <w:tab w:val="left" w:leader="none" w:pos="14459"/>
              </w:tabs>
              <w:ind w:right="391"/>
              <w:jc w:val="both"/>
              <w:rPr>
                <w:b w:val="0"/>
                <w:color w:val="38761d"/>
              </w:rPr>
            </w:pPr>
            <w:r w:rsidDel="00000000" w:rsidR="00000000" w:rsidRPr="00000000">
              <w:rPr>
                <w:b w:val="0"/>
                <w:color w:val="ff0000"/>
                <w:rtl w:val="0"/>
              </w:rPr>
              <w:t xml:space="preserve">C</w:t>
            </w:r>
            <w:r w:rsidDel="00000000" w:rsidR="00000000" w:rsidRPr="00000000">
              <w:rPr>
                <w:b w:val="0"/>
                <w:color w:val="38761d"/>
                <w:rtl w:val="0"/>
              </w:rPr>
              <w:t xml:space="preserve">onstituye el detalle exhaustivo de las tácticas y actividades a realizar, tanto a nivel de equipo como individual. En este se asocia responsables y líneas de tiempo (cuándo).</w:t>
            </w:r>
          </w:p>
          <w:p w:rsidR="00000000" w:rsidDel="00000000" w:rsidP="00000000" w:rsidRDefault="00000000" w:rsidRPr="00000000" w14:paraId="00000441">
            <w:pPr>
              <w:widowControl w:val="0"/>
              <w:jc w:val="both"/>
              <w:rPr>
                <w:color w:val="38761d"/>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3">
            <w:pPr>
              <w:tabs>
                <w:tab w:val="left" w:leader="none" w:pos="14459"/>
              </w:tabs>
              <w:ind w:right="391"/>
              <w:jc w:val="both"/>
              <w:rPr>
                <w:color w:val="666666"/>
              </w:rPr>
            </w:pPr>
            <w:r w:rsidDel="00000000" w:rsidR="00000000" w:rsidRPr="00000000">
              <w:rPr>
                <w:rtl w:val="0"/>
              </w:rPr>
              <w:t xml:space="preserve">Plan de acción</w:t>
            </w:r>
            <w:r w:rsidDel="00000000" w:rsidR="00000000" w:rsidRPr="00000000">
              <w:rPr>
                <w:rtl w:val="0"/>
              </w:rPr>
            </w:r>
          </w:p>
          <w:p w:rsidR="00000000" w:rsidDel="00000000" w:rsidP="00000000" w:rsidRDefault="00000000" w:rsidRPr="00000000" w14:paraId="00000444">
            <w:pPr>
              <w:widowControl w:val="0"/>
              <w:rPr/>
            </w:pPr>
            <w:r w:rsidDel="00000000" w:rsidR="00000000" w:rsidRPr="00000000">
              <w:rPr/>
              <w:drawing>
                <wp:inline distB="114300" distT="114300" distL="114300" distR="114300">
                  <wp:extent cx="2057400" cy="1346200"/>
                  <wp:effectExtent b="0" l="0" r="0" t="0"/>
                  <wp:docPr id="395" name="image20.png"/>
                  <a:graphic>
                    <a:graphicData uri="http://schemas.openxmlformats.org/drawingml/2006/picture">
                      <pic:pic>
                        <pic:nvPicPr>
                          <pic:cNvPr id="0" name="image20.png"/>
                          <pic:cNvPicPr preferRelativeResize="0"/>
                        </pic:nvPicPr>
                        <pic:blipFill>
                          <a:blip r:embed="rId129"/>
                          <a:srcRect b="0" l="0" r="0" t="0"/>
                          <a:stretch>
                            <a:fillRect/>
                          </a:stretch>
                        </pic:blipFill>
                        <pic:spPr>
                          <a:xfrm>
                            <a:off x="0" y="0"/>
                            <a:ext cx="20574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widowControl w:val="0"/>
              <w:rPr>
                <w:color w:val="666666"/>
              </w:rPr>
            </w:pPr>
            <w:r w:rsidDel="00000000" w:rsidR="00000000" w:rsidRPr="00000000">
              <w:rPr>
                <w:rtl w:val="0"/>
              </w:rPr>
              <w:t xml:space="preserve"> </w:t>
            </w:r>
            <w:hyperlink r:id="rId130">
              <w:r w:rsidDel="00000000" w:rsidR="00000000" w:rsidRPr="00000000">
                <w:rPr>
                  <w:color w:val="1155cc"/>
                  <w:u w:val="single"/>
                  <w:rtl w:val="0"/>
                </w:rPr>
                <w:t xml:space="preserve">https://img.freepik.com/foto-gratis/concepto-creativo-diagrama-ideas-bombilla_53876-92925.jpg?w=740&amp;t=st=1666648973~exp=1666649573~hmac=2b934a3c728060760faf6fe929bd1d7128efd1783d9a163ba9f54d5755979995</w:t>
              </w:r>
            </w:hyperlink>
            <w:r w:rsidDel="00000000" w:rsidR="00000000" w:rsidRPr="00000000">
              <w:rPr>
                <w:rtl w:val="0"/>
              </w:rPr>
            </w:r>
          </w:p>
          <w:p w:rsidR="00000000" w:rsidDel="00000000" w:rsidP="00000000" w:rsidRDefault="00000000" w:rsidRPr="00000000" w14:paraId="00000446">
            <w:pPr>
              <w:widowControl w:val="0"/>
              <w:rPr>
                <w:color w:val="666666"/>
              </w:rPr>
            </w:pPr>
            <w:r w:rsidDel="00000000" w:rsidR="00000000" w:rsidRPr="00000000">
              <w:rPr>
                <w:rtl w:val="0"/>
              </w:rPr>
            </w:r>
          </w:p>
          <w:p w:rsidR="00000000" w:rsidDel="00000000" w:rsidP="00000000" w:rsidRDefault="00000000" w:rsidRPr="00000000" w14:paraId="00000447">
            <w:pPr>
              <w:rPr>
                <w:color w:val="666666"/>
              </w:rPr>
            </w:pPr>
            <w:r w:rsidDel="00000000" w:rsidR="00000000" w:rsidRPr="00000000">
              <w:rPr>
                <w:rtl w:val="0"/>
              </w:rPr>
              <w:t xml:space="preserve">Nota. Elaborar imagen 124103_i43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8">
            <w:pPr>
              <w:tabs>
                <w:tab w:val="left" w:leader="none" w:pos="14459"/>
              </w:tabs>
              <w:ind w:right="391"/>
              <w:jc w:val="both"/>
              <w:rPr/>
            </w:pPr>
            <w:r w:rsidDel="00000000" w:rsidR="00000000" w:rsidRPr="00000000">
              <w:rPr>
                <w:rtl w:val="0"/>
              </w:rPr>
              <w:t xml:space="preserve">Presupuesto de costos y gastos</w:t>
            </w:r>
          </w:p>
          <w:p w:rsidR="00000000" w:rsidDel="00000000" w:rsidP="00000000" w:rsidRDefault="00000000" w:rsidRPr="00000000" w14:paraId="00000449">
            <w:pPr>
              <w:tabs>
                <w:tab w:val="left" w:leader="none" w:pos="14459"/>
              </w:tabs>
              <w:ind w:right="391"/>
              <w:jc w:val="both"/>
              <w:rPr/>
            </w:pPr>
            <w:r w:rsidDel="00000000" w:rsidR="00000000" w:rsidRPr="00000000">
              <w:rPr>
                <w:rtl w:val="0"/>
              </w:rPr>
            </w:r>
          </w:p>
          <w:p w:rsidR="00000000" w:rsidDel="00000000" w:rsidP="00000000" w:rsidRDefault="00000000" w:rsidRPr="00000000" w14:paraId="0000044A">
            <w:pPr>
              <w:tabs>
                <w:tab w:val="left" w:leader="none" w:pos="14459"/>
              </w:tabs>
              <w:ind w:right="391"/>
              <w:jc w:val="both"/>
              <w:rPr>
                <w:b w:val="0"/>
                <w:color w:val="999999"/>
              </w:rPr>
            </w:pPr>
            <w:r w:rsidDel="00000000" w:rsidR="00000000" w:rsidRPr="00000000">
              <w:rPr>
                <w:b w:val="0"/>
                <w:rtl w:val="0"/>
              </w:rPr>
              <w:t xml:space="preserve">Si bien se dispone de un presupuesto de ingresos, el plan de ventas debe definir también el escenario planteado de costos y gastos, con el fin de asegurar que haya resultados favorables para la operación comercial.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C">
            <w:pPr>
              <w:tabs>
                <w:tab w:val="left" w:leader="none" w:pos="14459"/>
              </w:tabs>
              <w:ind w:right="391"/>
              <w:jc w:val="both"/>
              <w:rPr>
                <w:color w:val="666666"/>
              </w:rPr>
            </w:pPr>
            <w:r w:rsidDel="00000000" w:rsidR="00000000" w:rsidRPr="00000000">
              <w:rPr>
                <w:rtl w:val="0"/>
              </w:rPr>
              <w:t xml:space="preserve">Presupuesto de costos y gastos</w:t>
            </w:r>
            <w:r w:rsidDel="00000000" w:rsidR="00000000" w:rsidRPr="00000000">
              <w:rPr>
                <w:rtl w:val="0"/>
              </w:rPr>
            </w:r>
          </w:p>
          <w:p w:rsidR="00000000" w:rsidDel="00000000" w:rsidP="00000000" w:rsidRDefault="00000000" w:rsidRPr="00000000" w14:paraId="0000044D">
            <w:pPr>
              <w:widowControl w:val="0"/>
              <w:rPr/>
            </w:pPr>
            <w:r w:rsidDel="00000000" w:rsidR="00000000" w:rsidRPr="00000000">
              <w:rPr/>
              <w:drawing>
                <wp:inline distB="114300" distT="114300" distL="114300" distR="114300">
                  <wp:extent cx="2057400" cy="1358900"/>
                  <wp:effectExtent b="0" l="0" r="0" t="0"/>
                  <wp:docPr id="397" name="image32.png"/>
                  <a:graphic>
                    <a:graphicData uri="http://schemas.openxmlformats.org/drawingml/2006/picture">
                      <pic:pic>
                        <pic:nvPicPr>
                          <pic:cNvPr id="0" name="image32.png"/>
                          <pic:cNvPicPr preferRelativeResize="0"/>
                        </pic:nvPicPr>
                        <pic:blipFill>
                          <a:blip r:embed="rId131"/>
                          <a:srcRect b="0" l="0" r="0" t="0"/>
                          <a:stretch>
                            <a:fillRect/>
                          </a:stretch>
                        </pic:blipFill>
                        <pic:spPr>
                          <a:xfrm>
                            <a:off x="0" y="0"/>
                            <a:ext cx="2057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widowControl w:val="0"/>
              <w:rPr>
                <w:color w:val="666666"/>
              </w:rPr>
            </w:pPr>
            <w:r w:rsidDel="00000000" w:rsidR="00000000" w:rsidRPr="00000000">
              <w:rPr>
                <w:rtl w:val="0"/>
              </w:rPr>
              <w:t xml:space="preserve"> </w:t>
            </w:r>
            <w:hyperlink r:id="rId132">
              <w:r w:rsidDel="00000000" w:rsidR="00000000" w:rsidRPr="00000000">
                <w:rPr>
                  <w:color w:val="1155cc"/>
                  <w:u w:val="single"/>
                  <w:rtl w:val="0"/>
                </w:rPr>
                <w:t xml:space="preserve">https://img.freepik.com/vector-gratis/pagina-destino-isometrica-reduccion-costos-negocios_107791-8443.jpg?w=740&amp;t=st=1666649014~exp=1666649614~hmac=2dfd30a70c61036d26e86cff8edab58868e3d26ba6f077595885535ac32b80e9</w:t>
              </w:r>
            </w:hyperlink>
            <w:r w:rsidDel="00000000" w:rsidR="00000000" w:rsidRPr="00000000">
              <w:rPr>
                <w:rtl w:val="0"/>
              </w:rPr>
            </w:r>
          </w:p>
          <w:p w:rsidR="00000000" w:rsidDel="00000000" w:rsidP="00000000" w:rsidRDefault="00000000" w:rsidRPr="00000000" w14:paraId="0000044F">
            <w:pPr>
              <w:widowControl w:val="0"/>
              <w:rPr>
                <w:color w:val="666666"/>
              </w:rPr>
            </w:pPr>
            <w:r w:rsidDel="00000000" w:rsidR="00000000" w:rsidRPr="00000000">
              <w:rPr>
                <w:rtl w:val="0"/>
              </w:rPr>
            </w:r>
          </w:p>
          <w:p w:rsidR="00000000" w:rsidDel="00000000" w:rsidP="00000000" w:rsidRDefault="00000000" w:rsidRPr="00000000" w14:paraId="00000450">
            <w:pPr>
              <w:rPr>
                <w:color w:val="666666"/>
              </w:rPr>
            </w:pPr>
            <w:r w:rsidDel="00000000" w:rsidR="00000000" w:rsidRPr="00000000">
              <w:rPr>
                <w:rtl w:val="0"/>
              </w:rPr>
              <w:t xml:space="preserve">Nota. Elaborar imagen 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1">
            <w:pPr>
              <w:tabs>
                <w:tab w:val="left" w:leader="none" w:pos="14459"/>
              </w:tabs>
              <w:spacing w:after="120" w:lineRule="auto"/>
              <w:ind w:right="391"/>
              <w:jc w:val="both"/>
              <w:rPr/>
            </w:pPr>
            <w:r w:rsidDel="00000000" w:rsidR="00000000" w:rsidRPr="00000000">
              <w:rPr>
                <w:rtl w:val="0"/>
              </w:rPr>
              <w:t xml:space="preserve">Seguimiento y control</w:t>
            </w:r>
          </w:p>
          <w:p w:rsidR="00000000" w:rsidDel="00000000" w:rsidP="00000000" w:rsidRDefault="00000000" w:rsidRPr="00000000" w14:paraId="00000452">
            <w:pPr>
              <w:tabs>
                <w:tab w:val="left" w:leader="none" w:pos="14459"/>
              </w:tabs>
              <w:spacing w:after="120" w:lineRule="auto"/>
              <w:ind w:right="391"/>
              <w:jc w:val="both"/>
              <w:rPr>
                <w:b w:val="0"/>
                <w:color w:val="999999"/>
              </w:rPr>
            </w:pPr>
            <w:r w:rsidDel="00000000" w:rsidR="00000000" w:rsidRPr="00000000">
              <w:rPr>
                <w:b w:val="0"/>
                <w:rtl w:val="0"/>
              </w:rPr>
              <w:t xml:space="preserve">Como mínimo se debería tener un control semanal del presupuesto de ventas, costos y gastos comerciales, con el fin de realizar los ajustes requeridos en los tiempos oportunos.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4">
            <w:pPr>
              <w:tabs>
                <w:tab w:val="left" w:leader="none" w:pos="14459"/>
              </w:tabs>
              <w:spacing w:after="120" w:lineRule="auto"/>
              <w:ind w:right="391"/>
              <w:jc w:val="both"/>
              <w:rPr>
                <w:color w:val="666666"/>
              </w:rPr>
            </w:pPr>
            <w:r w:rsidDel="00000000" w:rsidR="00000000" w:rsidRPr="00000000">
              <w:rPr>
                <w:rtl w:val="0"/>
              </w:rPr>
              <w:t xml:space="preserve">Seguimiento y control</w:t>
            </w:r>
            <w:r w:rsidDel="00000000" w:rsidR="00000000" w:rsidRPr="00000000">
              <w:rPr>
                <w:rtl w:val="0"/>
              </w:rPr>
            </w:r>
          </w:p>
          <w:p w:rsidR="00000000" w:rsidDel="00000000" w:rsidP="00000000" w:rsidRDefault="00000000" w:rsidRPr="00000000" w14:paraId="00000455">
            <w:pPr>
              <w:widowControl w:val="0"/>
              <w:rPr/>
            </w:pPr>
            <w:r w:rsidDel="00000000" w:rsidR="00000000" w:rsidRPr="00000000">
              <w:rPr/>
              <w:drawing>
                <wp:inline distB="114300" distT="114300" distL="114300" distR="114300">
                  <wp:extent cx="1858328" cy="1858328"/>
                  <wp:effectExtent b="0" l="0" r="0" t="0"/>
                  <wp:docPr id="399" name="image9.png"/>
                  <a:graphic>
                    <a:graphicData uri="http://schemas.openxmlformats.org/drawingml/2006/picture">
                      <pic:pic>
                        <pic:nvPicPr>
                          <pic:cNvPr id="0" name="image9.png"/>
                          <pic:cNvPicPr preferRelativeResize="0"/>
                        </pic:nvPicPr>
                        <pic:blipFill>
                          <a:blip r:embed="rId133"/>
                          <a:srcRect b="0" l="0" r="0" t="0"/>
                          <a:stretch>
                            <a:fillRect/>
                          </a:stretch>
                        </pic:blipFill>
                        <pic:spPr>
                          <a:xfrm>
                            <a:off x="0" y="0"/>
                            <a:ext cx="1858328" cy="1858328"/>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widowControl w:val="0"/>
              <w:rPr>
                <w:color w:val="666666"/>
              </w:rPr>
            </w:pPr>
            <w:r w:rsidDel="00000000" w:rsidR="00000000" w:rsidRPr="00000000">
              <w:rPr>
                <w:rtl w:val="0"/>
              </w:rPr>
              <w:t xml:space="preserve"> </w:t>
            </w:r>
            <w:hyperlink r:id="rId134">
              <w:r w:rsidDel="00000000" w:rsidR="00000000" w:rsidRPr="00000000">
                <w:rPr>
                  <w:color w:val="1155cc"/>
                  <w:u w:val="single"/>
                  <w:rtl w:val="0"/>
                </w:rPr>
                <w:t xml:space="preserve">https://img.freepik.com/vector-gratis/composicion-iconos-isometricos-trabajo-distante-gestion-remota-hombre-mesa-computadora-avatares-trabajadores-distantes_1284-63071.jpg?w=740&amp;t=st=1666649053~exp=1666649653~hmac=91e39345392ae14ff6f5546af8c6d19c89f3a090c1333640e94027c27cd67807</w:t>
              </w:r>
            </w:hyperlink>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color w:val="666666"/>
              </w:rPr>
            </w:pPr>
            <w:r w:rsidDel="00000000" w:rsidR="00000000" w:rsidRPr="00000000">
              <w:rPr>
                <w:rtl w:val="0"/>
              </w:rPr>
              <w:t xml:space="preserve">Nota. Elaborar imagen 124103_i45</w:t>
            </w:r>
            <w:r w:rsidDel="00000000" w:rsidR="00000000" w:rsidRPr="00000000">
              <w:rPr>
                <w:rtl w:val="0"/>
              </w:rPr>
            </w:r>
          </w:p>
        </w:tc>
      </w:tr>
    </w:tbl>
    <w:p w:rsidR="00000000" w:rsidDel="00000000" w:rsidP="00000000" w:rsidRDefault="00000000" w:rsidRPr="00000000" w14:paraId="00000459">
      <w:pPr>
        <w:rPr>
          <w:b w:val="1"/>
        </w:rPr>
      </w:pPr>
      <w:r w:rsidDel="00000000" w:rsidR="00000000" w:rsidRPr="00000000">
        <w:rPr>
          <w:rtl w:val="0"/>
        </w:rPr>
      </w:r>
    </w:p>
    <w:p w:rsidR="00000000" w:rsidDel="00000000" w:rsidP="00000000" w:rsidRDefault="00000000" w:rsidRPr="00000000" w14:paraId="0000045A">
      <w:pPr>
        <w:tabs>
          <w:tab w:val="left" w:leader="none"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5C">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5D">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E">
            <w:pPr>
              <w:shd w:fill="ffffff" w:val="clear"/>
              <w:tabs>
                <w:tab w:val="left" w:leader="none" w:pos="14459"/>
              </w:tabs>
              <w:jc w:val="both"/>
              <w:rPr>
                <w:sz w:val="22"/>
                <w:szCs w:val="22"/>
              </w:rPr>
            </w:pPr>
            <w:r w:rsidDel="00000000" w:rsidR="00000000" w:rsidRPr="00000000">
              <w:rPr>
                <w:sz w:val="22"/>
                <w:szCs w:val="22"/>
                <w:rtl w:val="0"/>
              </w:rPr>
              <w:t xml:space="preserve">Propuesta comercial</w:t>
            </w:r>
          </w:p>
          <w:p w:rsidR="00000000" w:rsidDel="00000000" w:rsidP="00000000" w:rsidRDefault="00000000" w:rsidRPr="00000000" w14:paraId="0000045F">
            <w:pPr>
              <w:shd w:fill="ffffff" w:val="clear"/>
              <w:tabs>
                <w:tab w:val="left" w:leader="none" w:pos="14459"/>
              </w:tabs>
              <w:jc w:val="both"/>
              <w:rPr>
                <w:sz w:val="22"/>
                <w:szCs w:val="22"/>
              </w:rPr>
            </w:pP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ffffff" w:val="clear"/>
              <w:tabs>
                <w:tab w:val="left" w:leader="none" w:pos="14459"/>
              </w:tabs>
              <w:jc w:val="both"/>
              <w:rPr>
                <w:b w:val="0"/>
                <w:sz w:val="22"/>
                <w:szCs w:val="22"/>
              </w:rPr>
            </w:pPr>
            <w:r w:rsidDel="00000000" w:rsidR="00000000" w:rsidRPr="00000000">
              <w:rPr>
                <w:b w:val="0"/>
                <w:sz w:val="22"/>
                <w:szCs w:val="22"/>
                <w:rtl w:val="0"/>
              </w:rPr>
              <w:t xml:space="preserve">Para ampliar la información lo invitamos a ver el </w:t>
            </w:r>
            <w:r w:rsidDel="00000000" w:rsidR="00000000" w:rsidRPr="00000000">
              <w:rPr>
                <w:sz w:val="22"/>
                <w:szCs w:val="22"/>
                <w:rtl w:val="0"/>
              </w:rPr>
              <w:t xml:space="preserve">Anexo 1 - Propuesta comercial</w:t>
            </w:r>
            <w:r w:rsidDel="00000000" w:rsidR="00000000" w:rsidRPr="00000000">
              <w:rPr>
                <w:b w:val="0"/>
                <w:sz w:val="22"/>
                <w:szCs w:val="22"/>
                <w:rtl w:val="0"/>
              </w:rPr>
              <w:t xml:space="preserve">, en el cual se detallan los elementos sugeridos para una propuesta comercial y la formalización de la venta.</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ffffff" w:val="clear"/>
              <w:tabs>
                <w:tab w:val="left" w:leader="none" w:pos="14459"/>
              </w:tabs>
              <w:jc w:val="both"/>
              <w:rPr>
                <w:b w:val="0"/>
                <w:sz w:val="22"/>
                <w:szCs w:val="22"/>
              </w:rPr>
            </w:pPr>
            <w:r w:rsidDel="00000000" w:rsidR="00000000" w:rsidRPr="00000000">
              <w:rPr>
                <w:rtl w:val="0"/>
              </w:rPr>
            </w:r>
          </w:p>
          <w:p w:rsidR="00000000" w:rsidDel="00000000" w:rsidP="00000000" w:rsidRDefault="00000000" w:rsidRPr="00000000" w14:paraId="00000462">
            <w:pPr>
              <w:shd w:fill="ffffff" w:val="clear"/>
              <w:tabs>
                <w:tab w:val="left" w:leader="none" w:pos="14459"/>
              </w:tabs>
              <w:jc w:val="both"/>
              <w:rPr>
                <w:sz w:val="22"/>
                <w:szCs w:val="22"/>
                <w:highlight w:val="yellow"/>
              </w:rPr>
            </w:pPr>
            <w:r w:rsidDel="00000000" w:rsidR="00000000" w:rsidRPr="00000000">
              <w:rPr>
                <w:sz w:val="22"/>
                <w:szCs w:val="22"/>
                <w:highlight w:val="yellow"/>
                <w:rtl w:val="0"/>
              </w:rPr>
              <w:t xml:space="preserve">Descargar</w:t>
            </w:r>
          </w:p>
        </w:tc>
      </w:tr>
    </w:tbl>
    <w:p w:rsidR="00000000" w:rsidDel="00000000" w:rsidP="00000000" w:rsidRDefault="00000000" w:rsidRPr="00000000" w14:paraId="00000464">
      <w:pPr>
        <w:jc w:val="both"/>
        <w:rPr/>
      </w:pPr>
      <w:r w:rsidDel="00000000" w:rsidR="00000000" w:rsidRPr="00000000">
        <w:rPr>
          <w:rtl w:val="0"/>
        </w:rPr>
      </w:r>
    </w:p>
    <w:p w:rsidR="00000000" w:rsidDel="00000000" w:rsidP="00000000" w:rsidRDefault="00000000" w:rsidRPr="00000000" w14:paraId="00000465">
      <w:pPr>
        <w:rPr>
          <w:highlight w:val="white"/>
        </w:rPr>
      </w:pPr>
      <w:r w:rsidDel="00000000" w:rsidR="00000000" w:rsidRPr="00000000">
        <w:rPr>
          <w:rtl w:val="0"/>
        </w:rPr>
      </w:r>
    </w:p>
    <w:p w:rsidR="00000000" w:rsidDel="00000000" w:rsidP="00000000" w:rsidRDefault="00000000" w:rsidRPr="00000000" w14:paraId="00000466">
      <w:pPr>
        <w:tabs>
          <w:tab w:val="left" w:leader="none" w:pos="14459"/>
        </w:tabs>
        <w:ind w:right="391"/>
        <w:rPr/>
      </w:pPr>
      <w:r w:rsidDel="00000000" w:rsidR="00000000" w:rsidRPr="00000000">
        <w:rPr>
          <w:rtl w:val="0"/>
        </w:rPr>
      </w:r>
    </w:p>
    <w:tbl>
      <w:tblPr>
        <w:tblStyle w:val="Table32"/>
        <w:tblW w:w="1330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25"/>
        <w:gridCol w:w="7680"/>
        <w:tblGridChange w:id="0">
          <w:tblGrid>
            <w:gridCol w:w="5625"/>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67">
            <w:pPr>
              <w:rPr/>
            </w:pPr>
            <w:r w:rsidDel="00000000" w:rsidR="00000000" w:rsidRPr="00000000">
              <w:rPr>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68">
            <w:pPr>
              <w:jc w:val="center"/>
              <w:rPr/>
            </w:pPr>
            <w:r w:rsidDel="00000000" w:rsidR="00000000" w:rsidRPr="00000000">
              <w:rPr>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9">
            <w:pPr>
              <w:rPr>
                <w:b w:val="0"/>
              </w:rPr>
            </w:pPr>
            <w:r w:rsidDel="00000000" w:rsidR="00000000" w:rsidRPr="00000000">
              <w:rPr>
                <w:b w:val="0"/>
                <w:rtl w:val="0"/>
              </w:rPr>
              <w:t xml:space="preserve">Recuerde explorar los demás recursos que se encuentran disponibles en este componente formativo, como son la síntesis, la actividad didáctica, el material complementario, entre otros.</w:t>
            </w:r>
          </w:p>
        </w:tc>
      </w:tr>
    </w:tbl>
    <w:p w:rsidR="00000000" w:rsidDel="00000000" w:rsidP="00000000" w:rsidRDefault="00000000" w:rsidRPr="00000000" w14:paraId="0000046B">
      <w:pPr>
        <w:rPr>
          <w:b w:val="1"/>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tabs>
          <w:tab w:val="left" w:leader="none" w:pos="14459"/>
        </w:tabs>
        <w:spacing w:after="120" w:line="240" w:lineRule="auto"/>
        <w:ind w:right="391"/>
        <w:rPr>
          <w:b w:val="1"/>
        </w:rPr>
      </w:pPr>
      <w:r w:rsidDel="00000000" w:rsidR="00000000" w:rsidRPr="00000000">
        <w:rPr>
          <w:b w:val="1"/>
          <w:rtl w:val="0"/>
        </w:rPr>
        <w:t xml:space="preserve">SÍNTESIS</w:t>
      </w:r>
    </w:p>
    <w:p w:rsidR="00000000" w:rsidDel="00000000" w:rsidP="00000000" w:rsidRDefault="00000000" w:rsidRPr="00000000" w14:paraId="0000046E">
      <w:pPr>
        <w:rPr/>
      </w:pPr>
      <w:r w:rsidDel="00000000" w:rsidR="00000000" w:rsidRPr="00000000">
        <w:rPr>
          <w:rtl w:val="0"/>
        </w:rPr>
      </w:r>
    </w:p>
    <w:tbl>
      <w:tblPr>
        <w:tblStyle w:val="Table33"/>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6F">
            <w:pPr>
              <w:jc w:val="center"/>
              <w:rPr/>
            </w:pPr>
            <w:r w:rsidDel="00000000" w:rsidR="00000000" w:rsidRPr="00000000">
              <w:rPr>
                <w:rtl w:val="0"/>
              </w:rPr>
              <w:t xml:space="preserve">Tipo de recurso</w:t>
            </w:r>
          </w:p>
        </w:tc>
        <w:tc>
          <w:tcPr>
            <w:shd w:fill="c6d9f1" w:val="clear"/>
          </w:tcPr>
          <w:p w:rsidR="00000000" w:rsidDel="00000000" w:rsidP="00000000" w:rsidRDefault="00000000" w:rsidRPr="00000000" w14:paraId="00000470">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71">
            <w:pPr>
              <w:rPr>
                <w:sz w:val="22"/>
                <w:szCs w:val="22"/>
              </w:rPr>
            </w:pPr>
            <w:r w:rsidDel="00000000" w:rsidR="00000000" w:rsidRPr="00000000">
              <w:rPr>
                <w:sz w:val="22"/>
                <w:szCs w:val="22"/>
                <w:rtl w:val="0"/>
              </w:rPr>
              <w:t xml:space="preserve">Gestión de mercados de productos turísticos</w:t>
            </w:r>
          </w:p>
          <w:p w:rsidR="00000000" w:rsidDel="00000000" w:rsidP="00000000" w:rsidRDefault="00000000" w:rsidRPr="00000000" w14:paraId="00000472">
            <w:pPr>
              <w:rPr/>
            </w:pPr>
            <w:r w:rsidDel="00000000" w:rsidR="00000000" w:rsidRPr="00000000">
              <w:rPr>
                <w:sz w:val="22"/>
                <w:szCs w:val="22"/>
                <w:rtl w:val="0"/>
              </w:rPr>
              <w:t xml:space="preserve">Síntesis</w:t>
            </w:r>
            <w:r w:rsidDel="00000000" w:rsidR="00000000" w:rsidRPr="00000000">
              <w:rPr>
                <w:b w:val="0"/>
                <w:sz w:val="22"/>
                <w:szCs w:val="22"/>
                <w:rtl w:val="0"/>
              </w:rPr>
              <w:t xml:space="preserve">: presentación de la propuesta comercial</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74">
            <w:pPr>
              <w:rPr/>
            </w:pPr>
            <w:r w:rsidDel="00000000" w:rsidR="00000000" w:rsidRPr="00000000">
              <w:rPr>
                <w:rtl w:val="0"/>
              </w:rPr>
              <w:t xml:space="preserve">Introducción</w:t>
            </w:r>
          </w:p>
          <w:p w:rsidR="00000000" w:rsidDel="00000000" w:rsidP="00000000" w:rsidRDefault="00000000" w:rsidRPr="00000000" w14:paraId="00000475">
            <w:pPr>
              <w:rPr>
                <w:color w:val="bfbfbf"/>
              </w:rPr>
            </w:pPr>
            <w:r w:rsidDel="00000000" w:rsidR="00000000" w:rsidRPr="00000000">
              <w:rPr>
                <w:rtl w:val="0"/>
              </w:rPr>
            </w:r>
          </w:p>
        </w:tc>
        <w:tc>
          <w:tcPr/>
          <w:p w:rsidR="00000000" w:rsidDel="00000000" w:rsidP="00000000" w:rsidRDefault="00000000" w:rsidRPr="00000000" w14:paraId="00000476">
            <w:pPr>
              <w:tabs>
                <w:tab w:val="left" w:leader="none" w:pos="14459"/>
              </w:tabs>
              <w:spacing w:after="120" w:lineRule="auto"/>
              <w:ind w:right="391"/>
              <w:rPr>
                <w:color w:val="bfbfbf"/>
                <w:highlight w:val="yellow"/>
              </w:rPr>
            </w:pPr>
            <w:r w:rsidDel="00000000" w:rsidR="00000000" w:rsidRPr="00000000">
              <w:rPr>
                <w:b w:val="0"/>
                <w:sz w:val="22"/>
                <w:szCs w:val="22"/>
                <w:rtl w:val="0"/>
              </w:rPr>
              <w:t xml:space="preserve">Revise la siguiente síntesis, la cual resume las temáticas abordadas en este componente formativo.</w:t>
            </w:r>
            <w:r w:rsidDel="00000000" w:rsidR="00000000" w:rsidRPr="00000000">
              <w:rPr>
                <w:rtl w:val="0"/>
              </w:rPr>
            </w:r>
          </w:p>
        </w:tc>
      </w:tr>
      <w:tr>
        <w:trPr>
          <w:cantSplit w:val="0"/>
          <w:tblHeader w:val="0"/>
        </w:trPr>
        <w:tc>
          <w:tcPr>
            <w:gridSpan w:val="2"/>
            <w:shd w:fill="ffffff" w:val="clear"/>
          </w:tcPr>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tabs>
                <w:tab w:val="left" w:leader="none" w:pos="14459"/>
              </w:tabs>
              <w:spacing w:after="120" w:lineRule="auto"/>
              <w:ind w:right="391"/>
              <w:rPr>
                <w:b w:val="0"/>
                <w:sz w:val="22"/>
                <w:szCs w:val="22"/>
              </w:rPr>
            </w:pPr>
            <w:r w:rsidDel="00000000" w:rsidR="00000000" w:rsidRPr="00000000">
              <w:rPr/>
              <w:drawing>
                <wp:inline distB="0" distT="0" distL="0" distR="0">
                  <wp:extent cx="8372475" cy="2768600"/>
                  <wp:effectExtent b="0" l="0" r="0" t="0"/>
                  <wp:docPr id="401" name="image18.png"/>
                  <a:graphic>
                    <a:graphicData uri="http://schemas.openxmlformats.org/drawingml/2006/picture">
                      <pic:pic>
                        <pic:nvPicPr>
                          <pic:cNvPr id="0" name="image18.png"/>
                          <pic:cNvPicPr preferRelativeResize="0"/>
                        </pic:nvPicPr>
                        <pic:blipFill>
                          <a:blip r:embed="rId135"/>
                          <a:srcRect b="0" l="0" r="0" t="0"/>
                          <a:stretch>
                            <a:fillRect/>
                          </a:stretch>
                        </pic:blipFill>
                        <pic:spPr>
                          <a:xfrm>
                            <a:off x="0" y="0"/>
                            <a:ext cx="83724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tabs>
                <w:tab w:val="left" w:leader="none" w:pos="14459"/>
              </w:tabs>
              <w:spacing w:after="120" w:lineRule="auto"/>
              <w:ind w:right="391"/>
              <w:rPr>
                <w:b w:val="0"/>
                <w:sz w:val="22"/>
                <w:szCs w:val="22"/>
              </w:rPr>
            </w:pPr>
            <w:r w:rsidDel="00000000" w:rsidR="00000000" w:rsidRPr="00000000">
              <w:rPr>
                <w:rtl w:val="0"/>
              </w:rPr>
            </w:r>
          </w:p>
          <w:p w:rsidR="00000000" w:rsidDel="00000000" w:rsidP="00000000" w:rsidRDefault="00000000" w:rsidRPr="00000000" w14:paraId="0000047A">
            <w:pPr>
              <w:tabs>
                <w:tab w:val="left" w:leader="none" w:pos="14459"/>
              </w:tabs>
              <w:spacing w:after="120" w:lineRule="auto"/>
              <w:ind w:right="391"/>
              <w:rPr/>
            </w:pPr>
            <w:r w:rsidDel="00000000" w:rsidR="00000000" w:rsidRPr="00000000">
              <w:rPr>
                <w:b w:val="0"/>
                <w:color w:val="0000ff"/>
                <w:sz w:val="22"/>
                <w:szCs w:val="22"/>
                <w:rtl w:val="0"/>
              </w:rPr>
              <w:t xml:space="preserve">Nota. Elaborar imagen tal cual, el editable está entre los anexos del CF03.</w:t>
            </w:r>
            <w:r w:rsidDel="00000000" w:rsidR="00000000" w:rsidRPr="00000000">
              <w:rPr>
                <w:rtl w:val="0"/>
              </w:rPr>
            </w:r>
          </w:p>
          <w:p w:rsidR="00000000" w:rsidDel="00000000" w:rsidP="00000000" w:rsidRDefault="00000000" w:rsidRPr="00000000" w14:paraId="0000047B">
            <w:pPr>
              <w:rPr/>
            </w:pPr>
            <w:r w:rsidDel="00000000" w:rsidR="00000000" w:rsidRPr="00000000">
              <w:rPr>
                <w:b w:val="0"/>
                <w:rtl w:val="0"/>
              </w:rPr>
              <w:t xml:space="preserve">124103_i46</w:t>
            </w:r>
            <w:r w:rsidDel="00000000" w:rsidR="00000000" w:rsidRPr="00000000">
              <w:rPr>
                <w:rtl w:val="0"/>
              </w:rPr>
            </w:r>
          </w:p>
        </w:tc>
      </w:tr>
    </w:tbl>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tabs>
          <w:tab w:val="left" w:leader="none" w:pos="14459"/>
        </w:tabs>
        <w:spacing w:after="120" w:line="240" w:lineRule="auto"/>
        <w:ind w:right="391"/>
        <w:rPr/>
      </w:pPr>
      <w:r w:rsidDel="00000000" w:rsidR="00000000" w:rsidRPr="00000000">
        <w:rPr>
          <w:rtl w:val="0"/>
        </w:rPr>
        <w:t xml:space="preserve">  </w:t>
      </w:r>
      <w:r w:rsidDel="00000000" w:rsidR="00000000" w:rsidRPr="00000000">
        <w:rPr>
          <w:b w:val="1"/>
          <w:rtl w:val="0"/>
        </w:rPr>
        <w:t xml:space="preserve">ACTIVIDAD DIDÁCTICA</w:t>
      </w:r>
      <w:r w:rsidDel="00000000" w:rsidR="00000000" w:rsidRPr="00000000">
        <w:rPr>
          <w:rtl w:val="0"/>
        </w:rPr>
      </w:r>
    </w:p>
    <w:p w:rsidR="00000000" w:rsidDel="00000000" w:rsidP="00000000" w:rsidRDefault="00000000" w:rsidRPr="00000000" w14:paraId="0000047F">
      <w:pPr>
        <w:rPr/>
      </w:pPr>
      <w:r w:rsidDel="00000000" w:rsidR="00000000" w:rsidRPr="00000000">
        <w:br w:type="page"/>
      </w:r>
      <w:r w:rsidDel="00000000" w:rsidR="00000000" w:rsidRPr="00000000">
        <w:rPr>
          <w:rtl w:val="0"/>
        </w:rPr>
      </w:r>
    </w:p>
    <w:p w:rsidR="00000000" w:rsidDel="00000000" w:rsidP="00000000" w:rsidRDefault="00000000" w:rsidRPr="00000000" w14:paraId="00000480">
      <w:pPr>
        <w:tabs>
          <w:tab w:val="left" w:leader="none" w:pos="14459"/>
        </w:tabs>
        <w:spacing w:after="120" w:line="240" w:lineRule="auto"/>
        <w:ind w:right="391"/>
        <w:rPr>
          <w:b w:val="1"/>
        </w:rPr>
      </w:pPr>
      <w:r w:rsidDel="00000000" w:rsidR="00000000" w:rsidRPr="00000000">
        <w:rPr>
          <w:rtl w:val="0"/>
        </w:rPr>
      </w:r>
    </w:p>
    <w:tbl>
      <w:tblPr>
        <w:tblStyle w:val="Table34"/>
        <w:tblW w:w="13500.0"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11100"/>
        <w:tblGridChange w:id="0">
          <w:tblGrid>
            <w:gridCol w:w="2400"/>
            <w:gridCol w:w="11100"/>
          </w:tblGrid>
        </w:tblGridChange>
      </w:tblGrid>
      <w:tr>
        <w:trPr>
          <w:cantSplit w:val="0"/>
          <w:trHeight w:val="825" w:hRule="atLeast"/>
          <w:tblHeader w:val="0"/>
        </w:trPr>
        <w:tc>
          <w:tcPr>
            <w:shd w:fill="cfe2f3" w:val="clear"/>
            <w:vAlign w:val="center"/>
          </w:tcPr>
          <w:p w:rsidR="00000000" w:rsidDel="00000000" w:rsidP="00000000" w:rsidRDefault="00000000" w:rsidRPr="00000000" w14:paraId="00000481">
            <w:pPr>
              <w:tabs>
                <w:tab w:val="left" w:leader="none" w:pos="14459"/>
              </w:tabs>
              <w:rPr>
                <w:sz w:val="22"/>
                <w:szCs w:val="22"/>
              </w:rPr>
            </w:pPr>
            <w:r w:rsidDel="00000000" w:rsidR="00000000" w:rsidRPr="00000000">
              <w:rPr>
                <w:sz w:val="22"/>
                <w:szCs w:val="22"/>
                <w:rtl w:val="0"/>
              </w:rPr>
              <w:t xml:space="preserve">Nombre:  </w:t>
            </w:r>
          </w:p>
          <w:p w:rsidR="00000000" w:rsidDel="00000000" w:rsidP="00000000" w:rsidRDefault="00000000" w:rsidRPr="00000000" w14:paraId="00000482">
            <w:pPr>
              <w:tabs>
                <w:tab w:val="left" w:leader="none" w:pos="14459"/>
              </w:tabs>
              <w:rPr>
                <w:sz w:val="22"/>
                <w:szCs w:val="22"/>
              </w:rPr>
            </w:pPr>
            <w:r w:rsidDel="00000000" w:rsidR="00000000" w:rsidRPr="00000000">
              <w:rPr>
                <w:rtl w:val="0"/>
              </w:rPr>
            </w:r>
          </w:p>
        </w:tc>
        <w:tc>
          <w:tcPr>
            <w:shd w:fill="auto" w:val="clear"/>
            <w:vAlign w:val="center"/>
          </w:tcPr>
          <w:p w:rsidR="00000000" w:rsidDel="00000000" w:rsidP="00000000" w:rsidRDefault="00000000" w:rsidRPr="00000000" w14:paraId="00000483">
            <w:pPr>
              <w:tabs>
                <w:tab w:val="left" w:leader="none" w:pos="14459"/>
              </w:tabs>
              <w:rPr>
                <w:b w:val="0"/>
                <w:sz w:val="22"/>
                <w:szCs w:val="22"/>
              </w:rPr>
            </w:pPr>
            <w:r w:rsidDel="00000000" w:rsidR="00000000" w:rsidRPr="00000000">
              <w:rPr>
                <w:b w:val="0"/>
                <w:sz w:val="22"/>
                <w:szCs w:val="22"/>
                <w:rtl w:val="0"/>
              </w:rPr>
              <w:t xml:space="preserve">Conceptos claves de ventas aplicados al mercadeo turístico.</w:t>
            </w:r>
          </w:p>
        </w:tc>
      </w:tr>
      <w:tr>
        <w:trPr>
          <w:cantSplit w:val="0"/>
          <w:trHeight w:val="799" w:hRule="atLeast"/>
          <w:tblHeader w:val="0"/>
        </w:trPr>
        <w:tc>
          <w:tcPr>
            <w:shd w:fill="cfe2f3" w:val="clear"/>
            <w:vAlign w:val="center"/>
          </w:tcPr>
          <w:p w:rsidR="00000000" w:rsidDel="00000000" w:rsidP="00000000" w:rsidRDefault="00000000" w:rsidRPr="00000000" w14:paraId="00000484">
            <w:pPr>
              <w:tabs>
                <w:tab w:val="left" w:leader="none" w:pos="14459"/>
              </w:tabs>
              <w:rPr>
                <w:sz w:val="22"/>
                <w:szCs w:val="22"/>
              </w:rPr>
            </w:pPr>
            <w:r w:rsidDel="00000000" w:rsidR="00000000" w:rsidRPr="00000000">
              <w:rPr>
                <w:sz w:val="22"/>
                <w:szCs w:val="22"/>
                <w:rtl w:val="0"/>
              </w:rPr>
              <w:t xml:space="preserve">Objetivo:</w:t>
            </w:r>
          </w:p>
        </w:tc>
        <w:tc>
          <w:tcPr>
            <w:shd w:fill="ffffff" w:val="clear"/>
            <w:vAlign w:val="center"/>
          </w:tcPr>
          <w:p w:rsidR="00000000" w:rsidDel="00000000" w:rsidP="00000000" w:rsidRDefault="00000000" w:rsidRPr="00000000" w14:paraId="00000485">
            <w:pPr>
              <w:tabs>
                <w:tab w:val="left" w:leader="none" w:pos="14459"/>
              </w:tabs>
              <w:rPr>
                <w:b w:val="0"/>
                <w:sz w:val="22"/>
                <w:szCs w:val="22"/>
              </w:rPr>
            </w:pPr>
            <w:r w:rsidDel="00000000" w:rsidR="00000000" w:rsidRPr="00000000">
              <w:rPr>
                <w:b w:val="0"/>
                <w:sz w:val="22"/>
                <w:szCs w:val="22"/>
                <w:rtl w:val="0"/>
              </w:rPr>
              <w:t xml:space="preserve">Reforzar los conocimientos asociados a ventas.</w:t>
            </w:r>
          </w:p>
        </w:tc>
      </w:tr>
    </w:tbl>
    <w:p w:rsidR="00000000" w:rsidDel="00000000" w:rsidP="00000000" w:rsidRDefault="00000000" w:rsidRPr="00000000" w14:paraId="00000486">
      <w:pPr>
        <w:spacing w:line="240" w:lineRule="auto"/>
        <w:rPr/>
      </w:pPr>
      <w:r w:rsidDel="00000000" w:rsidR="00000000" w:rsidRPr="00000000">
        <w:rPr>
          <w:rtl w:val="0"/>
        </w:rPr>
      </w:r>
    </w:p>
    <w:tbl>
      <w:tblPr>
        <w:tblStyle w:val="Table35"/>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7205"/>
        <w:gridCol w:w="4349"/>
        <w:tblGridChange w:id="0">
          <w:tblGrid>
            <w:gridCol w:w="1857"/>
            <w:gridCol w:w="7205"/>
            <w:gridCol w:w="434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87">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88">
            <w:pPr>
              <w:keepNext w:val="1"/>
              <w:keepLines w:val="1"/>
              <w:widowControl w:val="0"/>
              <w:spacing w:after="60" w:lineRule="auto"/>
              <w:jc w:val="center"/>
              <w:rPr>
                <w:sz w:val="22"/>
                <w:szCs w:val="22"/>
              </w:rPr>
            </w:pPr>
            <w:bookmarkStart w:colFirst="0" w:colLast="0" w:name="_heading=h.3rdcrjn" w:id="14"/>
            <w:bookmarkEnd w:id="14"/>
            <w:r w:rsidDel="00000000" w:rsidR="00000000" w:rsidRPr="00000000">
              <w:rPr>
                <w:sz w:val="22"/>
                <w:szCs w:val="22"/>
                <w:rtl w:val="0"/>
              </w:rPr>
              <w:t xml:space="preserve">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A">
            <w:pPr>
              <w:rPr>
                <w:b w:val="0"/>
                <w:sz w:val="22"/>
                <w:szCs w:val="22"/>
              </w:rPr>
            </w:pPr>
            <w:r w:rsidDel="00000000" w:rsidR="00000000" w:rsidRPr="00000000">
              <w:rPr>
                <w:b w:val="0"/>
                <w:sz w:val="22"/>
                <w:szCs w:val="22"/>
                <w:rtl w:val="0"/>
              </w:rPr>
              <w:t xml:space="preserve">Las etapas del ciclo de la venta son preventa, venta y servicio.</w:t>
            </w:r>
          </w:p>
          <w:p w:rsidR="00000000" w:rsidDel="00000000" w:rsidP="00000000" w:rsidRDefault="00000000" w:rsidRPr="00000000" w14:paraId="0000048B">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8C">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8D">
            <w:pPr>
              <w:rPr>
                <w:b w:val="0"/>
                <w:sz w:val="22"/>
                <w:szCs w:val="22"/>
              </w:rPr>
            </w:pPr>
            <w:r w:rsidDel="00000000" w:rsidR="00000000" w:rsidRPr="00000000">
              <w:rPr>
                <w:rtl w:val="0"/>
              </w:rPr>
            </w:r>
          </w:p>
          <w:p w:rsidR="00000000" w:rsidDel="00000000" w:rsidP="00000000" w:rsidRDefault="00000000" w:rsidRPr="00000000" w14:paraId="0000048E">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8F">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las tres etapas del ciclo de la venta son preventa, venta y posventa; si bien el servicio hace parte de la posventa, no lo es todo.</w:t>
            </w:r>
          </w:p>
          <w:p w:rsidR="00000000" w:rsidDel="00000000" w:rsidP="00000000" w:rsidRDefault="00000000" w:rsidRPr="00000000" w14:paraId="00000490">
            <w:pPr>
              <w:rPr>
                <w:b w:val="0"/>
                <w:color w:val="999999"/>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rPr>
                <w:sz w:val="22"/>
                <w:szCs w:val="22"/>
              </w:rPr>
            </w:pPr>
            <w:r w:rsidDel="00000000" w:rsidR="00000000" w:rsidRPr="00000000">
              <w:rPr>
                <w:sz w:val="22"/>
                <w:szCs w:val="22"/>
                <w:rtl w:val="0"/>
              </w:rPr>
              <w:t xml:space="preserve">Plan de mercadeo turístico</w:t>
            </w:r>
          </w:p>
          <w:p w:rsidR="00000000" w:rsidDel="00000000" w:rsidP="00000000" w:rsidRDefault="00000000" w:rsidRPr="00000000" w14:paraId="00000493">
            <w:pPr>
              <w:widowControl w:val="0"/>
              <w:rPr>
                <w:sz w:val="22"/>
                <w:szCs w:val="22"/>
              </w:rPr>
            </w:pPr>
            <w:r w:rsidDel="00000000" w:rsidR="00000000" w:rsidRPr="00000000">
              <w:rPr/>
              <w:drawing>
                <wp:inline distB="114300" distT="114300" distL="114300" distR="114300">
                  <wp:extent cx="2628900" cy="2628900"/>
                  <wp:effectExtent b="0" l="0" r="0" t="0"/>
                  <wp:docPr id="403" name="image19.png"/>
                  <a:graphic>
                    <a:graphicData uri="http://schemas.openxmlformats.org/drawingml/2006/picture">
                      <pic:pic>
                        <pic:nvPicPr>
                          <pic:cNvPr id="0" name="image19.png"/>
                          <pic:cNvPicPr preferRelativeResize="0"/>
                        </pic:nvPicPr>
                        <pic:blipFill>
                          <a:blip r:embed="rId136"/>
                          <a:srcRect b="0" l="0" r="0" t="0"/>
                          <a:stretch>
                            <a:fillRect/>
                          </a:stretch>
                        </pic:blipFill>
                        <pic:spPr>
                          <a:xfrm>
                            <a:off x="0" y="0"/>
                            <a:ext cx="2628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widowControl w:val="0"/>
              <w:rPr>
                <w:sz w:val="22"/>
                <w:szCs w:val="22"/>
              </w:rPr>
            </w:pPr>
            <w:r w:rsidDel="00000000" w:rsidR="00000000" w:rsidRPr="00000000">
              <w:rPr>
                <w:rtl w:val="0"/>
              </w:rPr>
            </w:r>
          </w:p>
          <w:p w:rsidR="00000000" w:rsidDel="00000000" w:rsidP="00000000" w:rsidRDefault="00000000" w:rsidRPr="00000000" w14:paraId="00000495">
            <w:pPr>
              <w:widowControl w:val="0"/>
              <w:rPr>
                <w:b w:val="0"/>
                <w:sz w:val="22"/>
                <w:szCs w:val="22"/>
              </w:rPr>
            </w:pPr>
            <w:hyperlink r:id="rId137">
              <w:r w:rsidDel="00000000" w:rsidR="00000000" w:rsidRPr="00000000">
                <w:rPr>
                  <w:b w:val="0"/>
                  <w:color w:val="1155cc"/>
                  <w:sz w:val="22"/>
                  <w:szCs w:val="22"/>
                  <w:u w:val="single"/>
                  <w:rtl w:val="0"/>
                </w:rPr>
                <w:t xml:space="preserve">https://img.freepik.com/vector-gratis/ilustracion-concepto-marketing-movil-plano_52683-64274.jpg?w=740&amp;t=st=1666648906~exp=1666649506~hmac=6d7f39f0d76bee6fc9df1bc0c0127d5fd7d9d6fc0c596ee8e9bb55ed87280aa2</w:t>
              </w:r>
            </w:hyperlink>
            <w:r w:rsidDel="00000000" w:rsidR="00000000" w:rsidRPr="00000000">
              <w:rPr>
                <w:b w:val="0"/>
                <w:sz w:val="22"/>
                <w:szCs w:val="22"/>
                <w:rtl w:val="0"/>
              </w:rPr>
              <w:t xml:space="preserve"> </w:t>
            </w:r>
          </w:p>
          <w:p w:rsidR="00000000" w:rsidDel="00000000" w:rsidP="00000000" w:rsidRDefault="00000000" w:rsidRPr="00000000" w14:paraId="00000496">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97">
            <w:pPr>
              <w:widowControl w:val="0"/>
              <w:rPr>
                <w:b w:val="0"/>
                <w:sz w:val="22"/>
                <w:szCs w:val="22"/>
              </w:rPr>
            </w:pPr>
            <w:r w:rsidDel="00000000" w:rsidR="00000000" w:rsidRPr="00000000">
              <w:rPr>
                <w:b w:val="0"/>
                <w:sz w:val="22"/>
                <w:szCs w:val="22"/>
                <w:rtl w:val="0"/>
              </w:rPr>
              <w:t xml:space="preserve">124103_i47</w:t>
            </w:r>
          </w:p>
          <w:p w:rsidR="00000000" w:rsidDel="00000000" w:rsidP="00000000" w:rsidRDefault="00000000" w:rsidRPr="00000000" w14:paraId="00000498">
            <w:pPr>
              <w:widowControl w:val="0"/>
              <w:rPr>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9">
            <w:pPr>
              <w:rPr>
                <w:b w:val="0"/>
                <w:sz w:val="22"/>
                <w:szCs w:val="22"/>
              </w:rPr>
            </w:pPr>
            <w:r w:rsidDel="00000000" w:rsidR="00000000" w:rsidRPr="00000000">
              <w:rPr>
                <w:b w:val="0"/>
                <w:sz w:val="22"/>
                <w:szCs w:val="22"/>
                <w:rtl w:val="0"/>
              </w:rPr>
              <w:t xml:space="preserve">La propuesta comercial es un documento escrito que tiene como fin presentar al cliente prospecto la oferta comercial de la empresa.</w:t>
            </w:r>
          </w:p>
          <w:p w:rsidR="00000000" w:rsidDel="00000000" w:rsidP="00000000" w:rsidRDefault="00000000" w:rsidRPr="00000000" w14:paraId="0000049A">
            <w:pPr>
              <w:rPr>
                <w:b w:val="0"/>
                <w:sz w:val="22"/>
                <w:szCs w:val="22"/>
              </w:rPr>
            </w:pPr>
            <w:r w:rsidDel="00000000" w:rsidR="00000000" w:rsidRPr="00000000">
              <w:rPr>
                <w:rtl w:val="0"/>
              </w:rPr>
            </w:r>
          </w:p>
          <w:p w:rsidR="00000000" w:rsidDel="00000000" w:rsidP="00000000" w:rsidRDefault="00000000" w:rsidRPr="00000000" w14:paraId="0000049B">
            <w:pPr>
              <w:ind w:left="720" w:firstLine="0"/>
              <w:rPr>
                <w:b w:val="0"/>
                <w:sz w:val="22"/>
                <w:szCs w:val="22"/>
              </w:rPr>
            </w:pPr>
            <w:r w:rsidDel="00000000" w:rsidR="00000000" w:rsidRPr="00000000">
              <w:rPr>
                <w:b w:val="0"/>
                <w:sz w:val="22"/>
                <w:szCs w:val="22"/>
                <w:highlight w:val="yellow"/>
                <w:rtl w:val="0"/>
              </w:rPr>
              <w:t xml:space="preserve">a. Verdadero</w:t>
            </w:r>
            <w:r w:rsidDel="00000000" w:rsidR="00000000" w:rsidRPr="00000000">
              <w:rPr>
                <w:rtl w:val="0"/>
              </w:rPr>
            </w:r>
          </w:p>
          <w:p w:rsidR="00000000" w:rsidDel="00000000" w:rsidP="00000000" w:rsidRDefault="00000000" w:rsidRPr="00000000" w14:paraId="0000049C">
            <w:pPr>
              <w:ind w:left="720" w:firstLine="0"/>
              <w:rPr>
                <w:b w:val="0"/>
                <w:sz w:val="22"/>
                <w:szCs w:val="22"/>
              </w:rPr>
            </w:pPr>
            <w:r w:rsidDel="00000000" w:rsidR="00000000" w:rsidRPr="00000000">
              <w:rPr>
                <w:b w:val="0"/>
                <w:sz w:val="22"/>
                <w:szCs w:val="22"/>
                <w:rtl w:val="0"/>
              </w:rPr>
              <w:t xml:space="preserve">b.  Falso</w:t>
            </w:r>
          </w:p>
          <w:p w:rsidR="00000000" w:rsidDel="00000000" w:rsidP="00000000" w:rsidRDefault="00000000" w:rsidRPr="00000000" w14:paraId="0000049D">
            <w:pPr>
              <w:ind w:left="720" w:firstLine="0"/>
              <w:rPr>
                <w:b w:val="0"/>
                <w:sz w:val="22"/>
                <w:szCs w:val="22"/>
              </w:rPr>
            </w:pPr>
            <w:r w:rsidDel="00000000" w:rsidR="00000000" w:rsidRPr="00000000">
              <w:rPr>
                <w:rtl w:val="0"/>
              </w:rPr>
            </w:r>
          </w:p>
          <w:p w:rsidR="00000000" w:rsidDel="00000000" w:rsidP="00000000" w:rsidRDefault="00000000" w:rsidRPr="00000000" w14:paraId="0000049E">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9F">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 finalidad de la oferta comercial es presentar al cliente el producto y las condiciones comerciales.</w:t>
            </w:r>
          </w:p>
          <w:p w:rsidR="00000000" w:rsidDel="00000000" w:rsidP="00000000" w:rsidRDefault="00000000" w:rsidRPr="00000000" w14:paraId="000004A0">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3">
            <w:pPr>
              <w:rPr>
                <w:b w:val="0"/>
                <w:sz w:val="22"/>
                <w:szCs w:val="22"/>
              </w:rPr>
            </w:pPr>
            <w:r w:rsidDel="00000000" w:rsidR="00000000" w:rsidRPr="00000000">
              <w:rPr>
                <w:b w:val="0"/>
                <w:sz w:val="22"/>
                <w:szCs w:val="22"/>
                <w:rtl w:val="0"/>
              </w:rPr>
              <w:t xml:space="preserve">Para que una venta se lleve a cabo deben existir dos actores involucrados: la empresa que ofrece los productos y el vendedor que los vende.</w:t>
            </w:r>
          </w:p>
          <w:p w:rsidR="00000000" w:rsidDel="00000000" w:rsidP="00000000" w:rsidRDefault="00000000" w:rsidRPr="00000000" w14:paraId="000004A4">
            <w:pPr>
              <w:rPr>
                <w:b w:val="0"/>
                <w:sz w:val="22"/>
                <w:szCs w:val="22"/>
              </w:rPr>
            </w:pPr>
            <w:r w:rsidDel="00000000" w:rsidR="00000000" w:rsidRPr="00000000">
              <w:rPr>
                <w:rtl w:val="0"/>
              </w:rPr>
            </w:r>
          </w:p>
          <w:p w:rsidR="00000000" w:rsidDel="00000000" w:rsidP="00000000" w:rsidRDefault="00000000" w:rsidRPr="00000000" w14:paraId="000004A5">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A6">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A7">
            <w:pPr>
              <w:rPr>
                <w:b w:val="0"/>
                <w:sz w:val="22"/>
                <w:szCs w:val="22"/>
              </w:rPr>
            </w:pPr>
            <w:r w:rsidDel="00000000" w:rsidR="00000000" w:rsidRPr="00000000">
              <w:rPr>
                <w:rtl w:val="0"/>
              </w:rPr>
            </w:r>
          </w:p>
          <w:p w:rsidR="00000000" w:rsidDel="00000000" w:rsidP="00000000" w:rsidRDefault="00000000" w:rsidRPr="00000000" w14:paraId="000004A8">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A9">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las dos partes involucradas son la empresa a la cual pertenece el vendedor y el cliente, que es quien requiere de los bienes o servicios.</w:t>
            </w:r>
          </w:p>
          <w:p w:rsidR="00000000" w:rsidDel="00000000" w:rsidP="00000000" w:rsidRDefault="00000000" w:rsidRPr="00000000" w14:paraId="000004AA">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p w:rsidR="00000000" w:rsidDel="00000000" w:rsidP="00000000" w:rsidRDefault="00000000" w:rsidRPr="00000000" w14:paraId="000004AB">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E">
            <w:pPr>
              <w:rPr>
                <w:b w:val="0"/>
                <w:sz w:val="22"/>
                <w:szCs w:val="22"/>
              </w:rPr>
            </w:pPr>
            <w:r w:rsidDel="00000000" w:rsidR="00000000" w:rsidRPr="00000000">
              <w:rPr>
                <w:b w:val="0"/>
                <w:sz w:val="22"/>
                <w:szCs w:val="22"/>
                <w:rtl w:val="0"/>
              </w:rPr>
              <w:t xml:space="preserve">Siempre una propuesta comercial debe llevar la vigencia.</w:t>
            </w:r>
          </w:p>
          <w:p w:rsidR="00000000" w:rsidDel="00000000" w:rsidP="00000000" w:rsidRDefault="00000000" w:rsidRPr="00000000" w14:paraId="000004AF">
            <w:pPr>
              <w:rPr>
                <w:b w:val="0"/>
                <w:sz w:val="22"/>
                <w:szCs w:val="22"/>
              </w:rPr>
            </w:pPr>
            <w:r w:rsidDel="00000000" w:rsidR="00000000" w:rsidRPr="00000000">
              <w:rPr>
                <w:rtl w:val="0"/>
              </w:rPr>
            </w:r>
          </w:p>
          <w:p w:rsidR="00000000" w:rsidDel="00000000" w:rsidP="00000000" w:rsidRDefault="00000000" w:rsidRPr="00000000" w14:paraId="000004B0">
            <w:pPr>
              <w:ind w:left="720" w:firstLine="0"/>
              <w:rPr>
                <w:b w:val="0"/>
                <w:sz w:val="22"/>
                <w:szCs w:val="22"/>
              </w:rPr>
            </w:pPr>
            <w:r w:rsidDel="00000000" w:rsidR="00000000" w:rsidRPr="00000000">
              <w:rPr>
                <w:b w:val="0"/>
                <w:sz w:val="22"/>
                <w:szCs w:val="22"/>
                <w:highlight w:val="yellow"/>
                <w:rtl w:val="0"/>
              </w:rPr>
              <w:t xml:space="preserve">a. Verdadero</w:t>
            </w:r>
            <w:r w:rsidDel="00000000" w:rsidR="00000000" w:rsidRPr="00000000">
              <w:rPr>
                <w:rtl w:val="0"/>
              </w:rPr>
            </w:r>
          </w:p>
          <w:p w:rsidR="00000000" w:rsidDel="00000000" w:rsidP="00000000" w:rsidRDefault="00000000" w:rsidRPr="00000000" w14:paraId="000004B1">
            <w:pPr>
              <w:ind w:left="720" w:firstLine="0"/>
              <w:rPr>
                <w:b w:val="0"/>
                <w:sz w:val="22"/>
                <w:szCs w:val="22"/>
              </w:rPr>
            </w:pPr>
            <w:r w:rsidDel="00000000" w:rsidR="00000000" w:rsidRPr="00000000">
              <w:rPr>
                <w:b w:val="0"/>
                <w:sz w:val="22"/>
                <w:szCs w:val="22"/>
                <w:rtl w:val="0"/>
              </w:rPr>
              <w:t xml:space="preserve">b.  Falso</w:t>
            </w:r>
          </w:p>
          <w:p w:rsidR="00000000" w:rsidDel="00000000" w:rsidP="00000000" w:rsidRDefault="00000000" w:rsidRPr="00000000" w14:paraId="000004B2">
            <w:pPr>
              <w:ind w:left="720" w:firstLine="0"/>
              <w:rPr>
                <w:b w:val="0"/>
                <w:sz w:val="22"/>
                <w:szCs w:val="22"/>
              </w:rPr>
            </w:pPr>
            <w:r w:rsidDel="00000000" w:rsidR="00000000" w:rsidRPr="00000000">
              <w:rPr>
                <w:rtl w:val="0"/>
              </w:rPr>
            </w:r>
          </w:p>
          <w:p w:rsidR="00000000" w:rsidDel="00000000" w:rsidP="00000000" w:rsidRDefault="00000000" w:rsidRPr="00000000" w14:paraId="000004B3">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B4">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 vigencia (fecha de validez) siempre debe estar presente en una propuesta, dado que le permite asegurar a la empresa hasta qué período de tiempo se mantienen las condiciones establecidas.</w:t>
            </w:r>
          </w:p>
          <w:p w:rsidR="00000000" w:rsidDel="00000000" w:rsidP="00000000" w:rsidRDefault="00000000" w:rsidRPr="00000000" w14:paraId="000004B5">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B7">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8">
            <w:pPr>
              <w:rPr>
                <w:b w:val="0"/>
                <w:sz w:val="22"/>
                <w:szCs w:val="22"/>
              </w:rPr>
            </w:pPr>
            <w:r w:rsidDel="00000000" w:rsidR="00000000" w:rsidRPr="00000000">
              <w:rPr>
                <w:b w:val="0"/>
                <w:sz w:val="22"/>
                <w:szCs w:val="22"/>
                <w:rtl w:val="0"/>
              </w:rPr>
              <w:t xml:space="preserve">Las ventas digitales se hacen a través del canal de venta con los costos más altos.</w:t>
            </w:r>
          </w:p>
          <w:p w:rsidR="00000000" w:rsidDel="00000000" w:rsidP="00000000" w:rsidRDefault="00000000" w:rsidRPr="00000000" w14:paraId="000004B9">
            <w:pPr>
              <w:rPr>
                <w:b w:val="0"/>
                <w:sz w:val="22"/>
                <w:szCs w:val="22"/>
              </w:rPr>
            </w:pPr>
            <w:r w:rsidDel="00000000" w:rsidR="00000000" w:rsidRPr="00000000">
              <w:rPr>
                <w:rtl w:val="0"/>
              </w:rPr>
            </w:r>
          </w:p>
          <w:p w:rsidR="00000000" w:rsidDel="00000000" w:rsidP="00000000" w:rsidRDefault="00000000" w:rsidRPr="00000000" w14:paraId="000004BA">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BB">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BC">
            <w:pPr>
              <w:rPr>
                <w:b w:val="0"/>
                <w:sz w:val="22"/>
                <w:szCs w:val="22"/>
              </w:rPr>
            </w:pPr>
            <w:r w:rsidDel="00000000" w:rsidR="00000000" w:rsidRPr="00000000">
              <w:rPr>
                <w:rtl w:val="0"/>
              </w:rPr>
            </w:r>
          </w:p>
          <w:p w:rsidR="00000000" w:rsidDel="00000000" w:rsidP="00000000" w:rsidRDefault="00000000" w:rsidRPr="00000000" w14:paraId="000004BD">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BE">
            <w:pPr>
              <w:rPr>
                <w:b w:val="0"/>
                <w:sz w:val="22"/>
                <w:szCs w:val="22"/>
              </w:rPr>
            </w:pPr>
            <w:r w:rsidDel="00000000" w:rsidR="00000000" w:rsidRPr="00000000">
              <w:rPr>
                <w:rtl w:val="0"/>
              </w:rPr>
            </w:r>
          </w:p>
          <w:p w:rsidR="00000000" w:rsidDel="00000000" w:rsidP="00000000" w:rsidRDefault="00000000" w:rsidRPr="00000000" w14:paraId="000004BF">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las ventas digitales tienen como característica que, en comparación con el canal presencial y telefónico, tienen los costos más bajos.</w:t>
            </w:r>
          </w:p>
          <w:p w:rsidR="00000000" w:rsidDel="00000000" w:rsidP="00000000" w:rsidRDefault="00000000" w:rsidRPr="00000000" w14:paraId="000004C0">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C2">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3">
            <w:pPr>
              <w:rPr>
                <w:b w:val="0"/>
                <w:sz w:val="22"/>
                <w:szCs w:val="22"/>
              </w:rPr>
            </w:pPr>
            <w:r w:rsidDel="00000000" w:rsidR="00000000" w:rsidRPr="00000000">
              <w:rPr>
                <w:b w:val="0"/>
                <w:sz w:val="22"/>
                <w:szCs w:val="22"/>
                <w:rtl w:val="0"/>
              </w:rPr>
              <w:t xml:space="preserve">Cuando el cliente ya conoce la empresa no es necesario presentarla en la propuesta comercial.</w:t>
            </w:r>
          </w:p>
          <w:p w:rsidR="00000000" w:rsidDel="00000000" w:rsidP="00000000" w:rsidRDefault="00000000" w:rsidRPr="00000000" w14:paraId="000004C4">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C5">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C6">
            <w:pPr>
              <w:rPr>
                <w:b w:val="0"/>
                <w:sz w:val="22"/>
                <w:szCs w:val="22"/>
              </w:rPr>
            </w:pPr>
            <w:r w:rsidDel="00000000" w:rsidR="00000000" w:rsidRPr="00000000">
              <w:rPr>
                <w:rtl w:val="0"/>
              </w:rPr>
            </w:r>
          </w:p>
          <w:p w:rsidR="00000000" w:rsidDel="00000000" w:rsidP="00000000" w:rsidRDefault="00000000" w:rsidRPr="00000000" w14:paraId="000004C7">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C8">
            <w:pPr>
              <w:rPr>
                <w:b w:val="0"/>
                <w:sz w:val="22"/>
                <w:szCs w:val="22"/>
              </w:rPr>
            </w:pPr>
            <w:r w:rsidDel="00000000" w:rsidR="00000000" w:rsidRPr="00000000">
              <w:rPr>
                <w:rtl w:val="0"/>
              </w:rPr>
            </w:r>
          </w:p>
          <w:p w:rsidR="00000000" w:rsidDel="00000000" w:rsidP="00000000" w:rsidRDefault="00000000" w:rsidRPr="00000000" w14:paraId="000004C9">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siempre la descripción de la empresa debe estar en la presentación comercial, debido a que la propuesta puede ser revisada por otras personas; además, referenciar este aspecto da más respaldo.</w:t>
            </w:r>
          </w:p>
          <w:p w:rsidR="00000000" w:rsidDel="00000000" w:rsidP="00000000" w:rsidRDefault="00000000" w:rsidRPr="00000000" w14:paraId="000004CA">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CC">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D">
            <w:pPr>
              <w:rPr>
                <w:b w:val="0"/>
                <w:sz w:val="22"/>
                <w:szCs w:val="22"/>
              </w:rPr>
            </w:pPr>
            <w:r w:rsidDel="00000000" w:rsidR="00000000" w:rsidRPr="00000000">
              <w:rPr>
                <w:b w:val="0"/>
                <w:sz w:val="22"/>
                <w:szCs w:val="22"/>
                <w:rtl w:val="0"/>
              </w:rPr>
              <w:t xml:space="preserve">Los informes de ventas son importantes porque muestran a través de indicadores el resultado de la gestión comercial.</w:t>
            </w:r>
          </w:p>
          <w:p w:rsidR="00000000" w:rsidDel="00000000" w:rsidP="00000000" w:rsidRDefault="00000000" w:rsidRPr="00000000" w14:paraId="000004CE">
            <w:pPr>
              <w:rPr>
                <w:b w:val="0"/>
                <w:sz w:val="22"/>
                <w:szCs w:val="22"/>
              </w:rPr>
            </w:pPr>
            <w:r w:rsidDel="00000000" w:rsidR="00000000" w:rsidRPr="00000000">
              <w:rPr>
                <w:rtl w:val="0"/>
              </w:rPr>
            </w:r>
          </w:p>
          <w:p w:rsidR="00000000" w:rsidDel="00000000" w:rsidP="00000000" w:rsidRDefault="00000000" w:rsidRPr="00000000" w14:paraId="000004CF">
            <w:pPr>
              <w:ind w:left="720" w:firstLine="0"/>
              <w:rPr>
                <w:b w:val="0"/>
                <w:sz w:val="22"/>
                <w:szCs w:val="22"/>
              </w:rPr>
            </w:pPr>
            <w:r w:rsidDel="00000000" w:rsidR="00000000" w:rsidRPr="00000000">
              <w:rPr>
                <w:b w:val="0"/>
                <w:sz w:val="22"/>
                <w:szCs w:val="22"/>
                <w:highlight w:val="yellow"/>
                <w:rtl w:val="0"/>
              </w:rPr>
              <w:t xml:space="preserve">a. Verdadero</w:t>
            </w:r>
            <w:r w:rsidDel="00000000" w:rsidR="00000000" w:rsidRPr="00000000">
              <w:rPr>
                <w:rtl w:val="0"/>
              </w:rPr>
            </w:r>
          </w:p>
          <w:p w:rsidR="00000000" w:rsidDel="00000000" w:rsidP="00000000" w:rsidRDefault="00000000" w:rsidRPr="00000000" w14:paraId="000004D0">
            <w:pPr>
              <w:ind w:left="720" w:firstLine="0"/>
              <w:rPr>
                <w:b w:val="0"/>
                <w:sz w:val="22"/>
                <w:szCs w:val="22"/>
              </w:rPr>
            </w:pPr>
            <w:r w:rsidDel="00000000" w:rsidR="00000000" w:rsidRPr="00000000">
              <w:rPr>
                <w:b w:val="0"/>
                <w:sz w:val="22"/>
                <w:szCs w:val="22"/>
                <w:rtl w:val="0"/>
              </w:rPr>
              <w:t xml:space="preserve">b.  Falso</w:t>
            </w:r>
          </w:p>
          <w:p w:rsidR="00000000" w:rsidDel="00000000" w:rsidP="00000000" w:rsidRDefault="00000000" w:rsidRPr="00000000" w14:paraId="000004D1">
            <w:pPr>
              <w:ind w:left="720" w:firstLine="0"/>
              <w:rPr>
                <w:b w:val="0"/>
                <w:sz w:val="22"/>
                <w:szCs w:val="22"/>
              </w:rPr>
            </w:pPr>
            <w:r w:rsidDel="00000000" w:rsidR="00000000" w:rsidRPr="00000000">
              <w:rPr>
                <w:rtl w:val="0"/>
              </w:rPr>
            </w:r>
          </w:p>
          <w:p w:rsidR="00000000" w:rsidDel="00000000" w:rsidP="00000000" w:rsidRDefault="00000000" w:rsidRPr="00000000" w14:paraId="000004D2">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D3">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 mayor utilidad de los informes de ventas es que permiten ver cómo se están comportando los indicadores.</w:t>
            </w:r>
          </w:p>
          <w:p w:rsidR="00000000" w:rsidDel="00000000" w:rsidP="00000000" w:rsidRDefault="00000000" w:rsidRPr="00000000" w14:paraId="000004D4">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D6">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7">
            <w:pPr>
              <w:rPr>
                <w:b w:val="0"/>
                <w:sz w:val="22"/>
                <w:szCs w:val="22"/>
              </w:rPr>
            </w:pPr>
            <w:r w:rsidDel="00000000" w:rsidR="00000000" w:rsidRPr="00000000">
              <w:rPr>
                <w:b w:val="0"/>
                <w:sz w:val="22"/>
                <w:szCs w:val="22"/>
                <w:rtl w:val="0"/>
              </w:rPr>
              <w:t xml:space="preserve">Cuando un operador turístico le está vendiendo productos turísticos a una agencia de viajes, se está realizando una venta B2C.</w:t>
            </w:r>
          </w:p>
          <w:p w:rsidR="00000000" w:rsidDel="00000000" w:rsidP="00000000" w:rsidRDefault="00000000" w:rsidRPr="00000000" w14:paraId="000004D8">
            <w:pPr>
              <w:rPr>
                <w:b w:val="0"/>
                <w:sz w:val="22"/>
                <w:szCs w:val="22"/>
              </w:rPr>
            </w:pPr>
            <w:r w:rsidDel="00000000" w:rsidR="00000000" w:rsidRPr="00000000">
              <w:rPr>
                <w:rtl w:val="0"/>
              </w:rPr>
            </w:r>
          </w:p>
          <w:p w:rsidR="00000000" w:rsidDel="00000000" w:rsidP="00000000" w:rsidRDefault="00000000" w:rsidRPr="00000000" w14:paraId="000004D9">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DA">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DB">
            <w:pPr>
              <w:rPr>
                <w:b w:val="0"/>
                <w:sz w:val="22"/>
                <w:szCs w:val="22"/>
              </w:rPr>
            </w:pPr>
            <w:r w:rsidDel="00000000" w:rsidR="00000000" w:rsidRPr="00000000">
              <w:rPr>
                <w:rtl w:val="0"/>
              </w:rPr>
            </w:r>
          </w:p>
          <w:p w:rsidR="00000000" w:rsidDel="00000000" w:rsidP="00000000" w:rsidRDefault="00000000" w:rsidRPr="00000000" w14:paraId="000004DC">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DD">
            <w:pPr>
              <w:rPr>
                <w:b w:val="0"/>
                <w:sz w:val="22"/>
                <w:szCs w:val="22"/>
              </w:rPr>
            </w:pPr>
            <w:r w:rsidDel="00000000" w:rsidR="00000000" w:rsidRPr="00000000">
              <w:rPr>
                <w:rtl w:val="0"/>
              </w:rPr>
            </w:r>
          </w:p>
          <w:p w:rsidR="00000000" w:rsidDel="00000000" w:rsidP="00000000" w:rsidRDefault="00000000" w:rsidRPr="00000000" w14:paraId="000004DE">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tanto el operador turístico como la agencia de viajes son empresas, por tanto, la relación es B2B no B2C.</w:t>
            </w:r>
          </w:p>
          <w:p w:rsidR="00000000" w:rsidDel="00000000" w:rsidP="00000000" w:rsidRDefault="00000000" w:rsidRPr="00000000" w14:paraId="000004DF">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E1">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2">
            <w:pPr>
              <w:rPr>
                <w:b w:val="0"/>
                <w:sz w:val="22"/>
                <w:szCs w:val="22"/>
              </w:rPr>
            </w:pPr>
            <w:r w:rsidDel="00000000" w:rsidR="00000000" w:rsidRPr="00000000">
              <w:rPr>
                <w:b w:val="0"/>
                <w:sz w:val="22"/>
                <w:szCs w:val="22"/>
                <w:rtl w:val="0"/>
              </w:rPr>
              <w:t xml:space="preserve">La utilización de protocolos de comunicación empresarial optimiza las relaciones con los clientes.</w:t>
            </w:r>
          </w:p>
          <w:p w:rsidR="00000000" w:rsidDel="00000000" w:rsidP="00000000" w:rsidRDefault="00000000" w:rsidRPr="00000000" w14:paraId="000004E3">
            <w:pPr>
              <w:rPr>
                <w:b w:val="0"/>
                <w:sz w:val="22"/>
                <w:szCs w:val="22"/>
              </w:rPr>
            </w:pPr>
            <w:r w:rsidDel="00000000" w:rsidR="00000000" w:rsidRPr="00000000">
              <w:rPr>
                <w:rtl w:val="0"/>
              </w:rPr>
            </w:r>
          </w:p>
          <w:p w:rsidR="00000000" w:rsidDel="00000000" w:rsidP="00000000" w:rsidRDefault="00000000" w:rsidRPr="00000000" w14:paraId="000004E4">
            <w:pPr>
              <w:ind w:left="720" w:firstLine="0"/>
              <w:rPr>
                <w:b w:val="0"/>
                <w:sz w:val="22"/>
                <w:szCs w:val="22"/>
              </w:rPr>
            </w:pPr>
            <w:r w:rsidDel="00000000" w:rsidR="00000000" w:rsidRPr="00000000">
              <w:rPr>
                <w:b w:val="0"/>
                <w:sz w:val="22"/>
                <w:szCs w:val="22"/>
                <w:highlight w:val="yellow"/>
                <w:rtl w:val="0"/>
              </w:rPr>
              <w:t xml:space="preserve">a. Verdadero</w:t>
            </w:r>
            <w:r w:rsidDel="00000000" w:rsidR="00000000" w:rsidRPr="00000000">
              <w:rPr>
                <w:rtl w:val="0"/>
              </w:rPr>
            </w:r>
          </w:p>
          <w:p w:rsidR="00000000" w:rsidDel="00000000" w:rsidP="00000000" w:rsidRDefault="00000000" w:rsidRPr="00000000" w14:paraId="000004E5">
            <w:pPr>
              <w:ind w:left="720" w:firstLine="0"/>
              <w:rPr>
                <w:b w:val="0"/>
                <w:sz w:val="22"/>
                <w:szCs w:val="22"/>
              </w:rPr>
            </w:pPr>
            <w:r w:rsidDel="00000000" w:rsidR="00000000" w:rsidRPr="00000000">
              <w:rPr>
                <w:b w:val="0"/>
                <w:sz w:val="22"/>
                <w:szCs w:val="22"/>
                <w:rtl w:val="0"/>
              </w:rPr>
              <w:t xml:space="preserve">b.  Falso</w:t>
            </w:r>
          </w:p>
          <w:p w:rsidR="00000000" w:rsidDel="00000000" w:rsidP="00000000" w:rsidRDefault="00000000" w:rsidRPr="00000000" w14:paraId="000004E6">
            <w:pPr>
              <w:ind w:left="720" w:firstLine="0"/>
              <w:rPr>
                <w:b w:val="0"/>
                <w:sz w:val="22"/>
                <w:szCs w:val="22"/>
              </w:rPr>
            </w:pPr>
            <w:r w:rsidDel="00000000" w:rsidR="00000000" w:rsidRPr="00000000">
              <w:rPr>
                <w:rtl w:val="0"/>
              </w:rPr>
            </w:r>
          </w:p>
          <w:p w:rsidR="00000000" w:rsidDel="00000000" w:rsidP="00000000" w:rsidRDefault="00000000" w:rsidRPr="00000000" w14:paraId="000004E7">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E8">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en el mundo comercial los protocolos de comunicación están creados para generar mejores relaciones con los clientes.</w:t>
            </w:r>
          </w:p>
          <w:p w:rsidR="00000000" w:rsidDel="00000000" w:rsidP="00000000" w:rsidRDefault="00000000" w:rsidRPr="00000000" w14:paraId="000004E9">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p w:rsidR="00000000" w:rsidDel="00000000" w:rsidP="00000000" w:rsidRDefault="00000000" w:rsidRPr="00000000" w14:paraId="000004EA">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D">
            <w:pPr>
              <w:rPr>
                <w:b w:val="0"/>
                <w:sz w:val="22"/>
                <w:szCs w:val="22"/>
              </w:rPr>
            </w:pPr>
            <w:r w:rsidDel="00000000" w:rsidR="00000000" w:rsidRPr="00000000">
              <w:rPr>
                <w:b w:val="0"/>
                <w:sz w:val="22"/>
                <w:szCs w:val="22"/>
                <w:rtl w:val="0"/>
              </w:rPr>
              <w:t xml:space="preserve">El plan comercial solo es una herramienta de ejecución.</w:t>
            </w:r>
          </w:p>
          <w:p w:rsidR="00000000" w:rsidDel="00000000" w:rsidP="00000000" w:rsidRDefault="00000000" w:rsidRPr="00000000" w14:paraId="000004EE">
            <w:pPr>
              <w:rPr>
                <w:b w:val="0"/>
                <w:sz w:val="22"/>
                <w:szCs w:val="22"/>
              </w:rPr>
            </w:pPr>
            <w:r w:rsidDel="00000000" w:rsidR="00000000" w:rsidRPr="00000000">
              <w:rPr>
                <w:rtl w:val="0"/>
              </w:rPr>
            </w:r>
          </w:p>
          <w:p w:rsidR="00000000" w:rsidDel="00000000" w:rsidP="00000000" w:rsidRDefault="00000000" w:rsidRPr="00000000" w14:paraId="000004EF">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F0">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F1">
            <w:pPr>
              <w:rPr>
                <w:b w:val="0"/>
                <w:sz w:val="22"/>
                <w:szCs w:val="22"/>
              </w:rPr>
            </w:pPr>
            <w:r w:rsidDel="00000000" w:rsidR="00000000" w:rsidRPr="00000000">
              <w:rPr>
                <w:rtl w:val="0"/>
              </w:rPr>
            </w:r>
          </w:p>
          <w:p w:rsidR="00000000" w:rsidDel="00000000" w:rsidP="00000000" w:rsidRDefault="00000000" w:rsidRPr="00000000" w14:paraId="000004F2">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F3">
            <w:pPr>
              <w:rPr>
                <w:b w:val="0"/>
                <w:sz w:val="22"/>
                <w:szCs w:val="22"/>
              </w:rPr>
            </w:pPr>
            <w:r w:rsidDel="00000000" w:rsidR="00000000" w:rsidRPr="00000000">
              <w:rPr>
                <w:rtl w:val="0"/>
              </w:rPr>
            </w:r>
          </w:p>
          <w:p w:rsidR="00000000" w:rsidDel="00000000" w:rsidP="00000000" w:rsidRDefault="00000000" w:rsidRPr="00000000" w14:paraId="000004F4">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el plan comercial es una herramienta de planeación, ejecución y control.</w:t>
            </w:r>
          </w:p>
          <w:p w:rsidR="00000000" w:rsidDel="00000000" w:rsidP="00000000" w:rsidRDefault="00000000" w:rsidRPr="00000000" w14:paraId="000004F5">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F7">
            <w:pPr>
              <w:widowControl w:val="0"/>
              <w:rPr>
                <w:sz w:val="22"/>
                <w:szCs w:val="22"/>
              </w:rPr>
            </w:pPr>
            <w:r w:rsidDel="00000000" w:rsidR="00000000" w:rsidRPr="00000000">
              <w:rPr>
                <w:sz w:val="22"/>
                <w:szCs w:val="22"/>
                <w:rtl w:val="0"/>
              </w:rPr>
              <w:t xml:space="preserve">Ibídem</w:t>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F8">
            <w:pPr>
              <w:rPr/>
            </w:pPr>
            <w:r w:rsidDel="00000000" w:rsidR="00000000" w:rsidRPr="00000000">
              <w:rPr>
                <w:rtl w:val="0"/>
              </w:rPr>
              <w:t xml:space="preserve">Realimentación general positiva</w:t>
            </w:r>
          </w:p>
          <w:p w:rsidR="00000000" w:rsidDel="00000000" w:rsidP="00000000" w:rsidRDefault="00000000" w:rsidRPr="00000000" w14:paraId="000004F9">
            <w:pPr>
              <w:rPr/>
            </w:pPr>
            <w:r w:rsidDel="00000000" w:rsidR="00000000" w:rsidRPr="00000000">
              <w:rPr>
                <w:b w:val="0"/>
                <w:sz w:val="22"/>
                <w:szCs w:val="22"/>
                <w:rtl w:val="0"/>
              </w:rPr>
              <w:t xml:space="preserve">¡Felicitaciones!, según los resultados obtenidos con esta actividad didáctica, tiene claridad en los conceptos básicos asociados a las ventas aplicadas al mercadeo turístico.</w:t>
            </w:r>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FC">
            <w:pPr>
              <w:rPr/>
            </w:pPr>
            <w:r w:rsidDel="00000000" w:rsidR="00000000" w:rsidRPr="00000000">
              <w:rPr>
                <w:rtl w:val="0"/>
              </w:rPr>
              <w:t xml:space="preserve">Realimentación general negativa</w:t>
            </w:r>
          </w:p>
          <w:p w:rsidR="00000000" w:rsidDel="00000000" w:rsidP="00000000" w:rsidRDefault="00000000" w:rsidRPr="00000000" w14:paraId="000004FD">
            <w:pPr>
              <w:rPr/>
            </w:pPr>
            <w:r w:rsidDel="00000000" w:rsidR="00000000" w:rsidRPr="00000000">
              <w:rPr>
                <w:b w:val="0"/>
                <w:sz w:val="22"/>
                <w:szCs w:val="22"/>
                <w:rtl w:val="0"/>
              </w:rPr>
              <w:t xml:space="preserve">Según los resultados obtenidos con esta actividad didáctica, aún hay vacíos con el tema de ventas aplicadas al mercadeo turístico, lo invitamos a leer nuevamente el componente formativo, repasar alguno de los materiales complementarios y en caso de tener dudas, aclararlas con su instructor a través de los medios informados previamente.</w:t>
            </w:r>
            <w:r w:rsidDel="00000000" w:rsidR="00000000" w:rsidRPr="00000000">
              <w:rPr>
                <w:rtl w:val="0"/>
              </w:rPr>
            </w:r>
          </w:p>
        </w:tc>
      </w:tr>
    </w:tbl>
    <w:p w:rsidR="00000000" w:rsidDel="00000000" w:rsidP="00000000" w:rsidRDefault="00000000" w:rsidRPr="00000000" w14:paraId="00000500">
      <w:pPr>
        <w:spacing w:line="240" w:lineRule="auto"/>
        <w:rPr/>
      </w:pPr>
      <w:r w:rsidDel="00000000" w:rsidR="00000000" w:rsidRPr="00000000">
        <w:rPr>
          <w:rtl w:val="0"/>
        </w:rPr>
      </w:r>
    </w:p>
    <w:p w:rsidR="00000000" w:rsidDel="00000000" w:rsidP="00000000" w:rsidRDefault="00000000" w:rsidRPr="00000000" w14:paraId="00000501">
      <w:pPr>
        <w:tabs>
          <w:tab w:val="left" w:leader="none"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502">
      <w:pPr>
        <w:tabs>
          <w:tab w:val="left" w:leader="none" w:pos="14459"/>
        </w:tabs>
        <w:spacing w:after="120" w:line="240" w:lineRule="auto"/>
        <w:ind w:right="391"/>
        <w:rPr>
          <w:b w:val="1"/>
        </w:rPr>
      </w:pPr>
      <w:r w:rsidDel="00000000" w:rsidR="00000000" w:rsidRPr="00000000">
        <w:rPr>
          <w:b w:val="1"/>
          <w:rtl w:val="0"/>
        </w:rPr>
        <w:t xml:space="preserve">MATERIAL COMPLEMENTARIO</w:t>
      </w:r>
    </w:p>
    <w:p w:rsidR="00000000" w:rsidDel="00000000" w:rsidP="00000000" w:rsidRDefault="00000000" w:rsidRPr="00000000" w14:paraId="00000503">
      <w:pPr>
        <w:tabs>
          <w:tab w:val="left" w:leader="none" w:pos="14459"/>
        </w:tabs>
        <w:spacing w:after="120" w:line="240" w:lineRule="auto"/>
        <w:ind w:right="391"/>
        <w:rPr>
          <w:b w:val="1"/>
        </w:rPr>
      </w:pPr>
      <w:r w:rsidDel="00000000" w:rsidR="00000000" w:rsidRPr="00000000">
        <w:rPr>
          <w:rtl w:val="0"/>
        </w:rPr>
      </w:r>
    </w:p>
    <w:tbl>
      <w:tblPr>
        <w:tblStyle w:val="Table36"/>
        <w:tblW w:w="134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4155"/>
        <w:gridCol w:w="2415"/>
        <w:gridCol w:w="4230"/>
        <w:tblGridChange w:id="0">
          <w:tblGrid>
            <w:gridCol w:w="2640"/>
            <w:gridCol w:w="4155"/>
            <w:gridCol w:w="2415"/>
            <w:gridCol w:w="4230"/>
          </w:tblGrid>
        </w:tblGridChange>
      </w:tblGrid>
      <w:tr>
        <w:trPr>
          <w:cantSplit w:val="0"/>
          <w:trHeight w:val="583"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504">
            <w:pPr>
              <w:widowControl w:val="0"/>
              <w:tabs>
                <w:tab w:val="left" w:leader="none" w:pos="14459"/>
              </w:tabs>
              <w:spacing w:after="120" w:lineRule="auto"/>
              <w:rPr>
                <w:sz w:val="22"/>
                <w:szCs w:val="22"/>
              </w:rPr>
            </w:pPr>
            <w:r w:rsidDel="00000000" w:rsidR="00000000" w:rsidRPr="00000000">
              <w:rPr>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505">
            <w:pPr>
              <w:pStyle w:val="Title"/>
              <w:widowControl w:val="0"/>
              <w:tabs>
                <w:tab w:val="left" w:leader="none" w:pos="14459"/>
              </w:tabs>
              <w:spacing w:after="120" w:lineRule="auto"/>
              <w:jc w:val="center"/>
              <w:rPr>
                <w:sz w:val="22"/>
                <w:szCs w:val="22"/>
              </w:rPr>
            </w:pPr>
            <w:bookmarkStart w:colFirst="0" w:colLast="0" w:name="_heading=h.2s8eyo1" w:id="15"/>
            <w:bookmarkEnd w:id="15"/>
            <w:r w:rsidDel="00000000" w:rsidR="00000000" w:rsidRPr="00000000">
              <w:rPr>
                <w:sz w:val="22"/>
                <w:szCs w:val="22"/>
                <w:rtl w:val="0"/>
              </w:rPr>
              <w:t xml:space="preserve">Material complementario</w:t>
            </w:r>
          </w:p>
        </w:tc>
      </w:tr>
      <w:tr>
        <w:trPr>
          <w:cantSplit w:val="0"/>
          <w:trHeight w:val="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8">
            <w:pPr>
              <w:widowControl w:val="0"/>
              <w:tabs>
                <w:tab w:val="left" w:leader="none" w:pos="14459"/>
              </w:tabs>
              <w:spacing w:after="120" w:lineRule="auto"/>
              <w:jc w:val="center"/>
              <w:rPr>
                <w:sz w:val="22"/>
                <w:szCs w:val="22"/>
              </w:rPr>
            </w:pPr>
            <w:r w:rsidDel="00000000" w:rsidR="00000000" w:rsidRPr="00000000">
              <w:rPr>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509">
            <w:pPr>
              <w:widowControl w:val="0"/>
              <w:tabs>
                <w:tab w:val="left" w:leader="none" w:pos="14459"/>
              </w:tabs>
              <w:spacing w:after="120" w:lineRule="auto"/>
              <w:jc w:val="center"/>
              <w:rPr>
                <w:sz w:val="22"/>
                <w:szCs w:val="22"/>
              </w:rPr>
            </w:pPr>
            <w:r w:rsidDel="00000000" w:rsidR="00000000" w:rsidRPr="00000000">
              <w:rPr>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50A">
            <w:pPr>
              <w:widowControl w:val="0"/>
              <w:tabs>
                <w:tab w:val="left" w:leader="none" w:pos="14459"/>
              </w:tabs>
              <w:spacing w:after="120" w:lineRule="auto"/>
              <w:jc w:val="center"/>
              <w:rPr>
                <w:sz w:val="22"/>
                <w:szCs w:val="22"/>
              </w:rPr>
            </w:pPr>
            <w:r w:rsidDel="00000000" w:rsidR="00000000" w:rsidRPr="00000000">
              <w:rPr>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50B">
            <w:pPr>
              <w:widowControl w:val="0"/>
              <w:tabs>
                <w:tab w:val="left" w:leader="none" w:pos="14459"/>
              </w:tabs>
              <w:spacing w:after="120" w:lineRule="auto"/>
              <w:jc w:val="center"/>
              <w:rPr>
                <w:sz w:val="22"/>
                <w:szCs w:val="22"/>
              </w:rPr>
            </w:pPr>
            <w:r w:rsidDel="00000000" w:rsidR="00000000" w:rsidRPr="00000000">
              <w:rPr>
                <w:sz w:val="22"/>
                <w:szCs w:val="22"/>
                <w:rtl w:val="0"/>
              </w:rPr>
              <w:t xml:space="preserve">Enlace</w:t>
            </w:r>
          </w:p>
        </w:tc>
      </w:tr>
      <w:tr>
        <w:trPr>
          <w:cantSplit w:val="0"/>
          <w:trHeight w:val="7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C">
            <w:pPr>
              <w:widowControl w:val="0"/>
              <w:tabs>
                <w:tab w:val="left" w:leader="none" w:pos="14459"/>
              </w:tabs>
              <w:spacing w:after="120" w:lineRule="auto"/>
              <w:rPr>
                <w:b w:val="0"/>
                <w:sz w:val="22"/>
                <w:szCs w:val="22"/>
              </w:rPr>
            </w:pPr>
            <w:r w:rsidDel="00000000" w:rsidR="00000000" w:rsidRPr="00000000">
              <w:rPr>
                <w:b w:val="0"/>
                <w:sz w:val="22"/>
                <w:szCs w:val="22"/>
                <w:rtl w:val="0"/>
              </w:rPr>
              <w:t xml:space="preserve">1.1 Manejo y control de la información</w:t>
            </w:r>
          </w:p>
        </w:tc>
        <w:tc>
          <w:tcPr>
            <w:shd w:fill="auto" w:val="clear"/>
            <w:tcMar>
              <w:top w:w="100.0" w:type="dxa"/>
              <w:left w:w="100.0" w:type="dxa"/>
              <w:bottom w:w="100.0" w:type="dxa"/>
              <w:right w:w="100.0" w:type="dxa"/>
            </w:tcMar>
          </w:tcPr>
          <w:p w:rsidR="00000000" w:rsidDel="00000000" w:rsidP="00000000" w:rsidRDefault="00000000" w:rsidRPr="00000000" w14:paraId="0000050D">
            <w:pPr>
              <w:widowControl w:val="0"/>
              <w:tabs>
                <w:tab w:val="left" w:leader="none" w:pos="14459"/>
              </w:tabs>
              <w:spacing w:after="120" w:lineRule="auto"/>
              <w:rPr>
                <w:b w:val="0"/>
                <w:sz w:val="22"/>
                <w:szCs w:val="22"/>
              </w:rPr>
            </w:pPr>
            <w:r w:rsidDel="00000000" w:rsidR="00000000" w:rsidRPr="00000000">
              <w:rPr>
                <w:b w:val="0"/>
                <w:rtl w:val="0"/>
              </w:rPr>
              <w:t xml:space="preserve">ISO 27001. (2013).</w:t>
            </w:r>
            <w:r w:rsidDel="00000000" w:rsidR="00000000" w:rsidRPr="00000000">
              <w:rPr>
                <w:rtl w:val="0"/>
              </w:rPr>
              <w:t xml:space="preserve"> </w:t>
            </w:r>
            <w:r w:rsidDel="00000000" w:rsidR="00000000" w:rsidRPr="00000000">
              <w:rPr>
                <w:b w:val="0"/>
                <w:i w:val="1"/>
                <w:sz w:val="22"/>
                <w:szCs w:val="22"/>
                <w:rtl w:val="0"/>
              </w:rPr>
              <w:t xml:space="preserve">Sistemas de Gestión de Seguridad de la Información</w:t>
            </w:r>
            <w:r w:rsidDel="00000000" w:rsidR="00000000" w:rsidRPr="00000000">
              <w:rPr>
                <w:b w:val="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50E">
            <w:pPr>
              <w:widowControl w:val="0"/>
              <w:tabs>
                <w:tab w:val="left" w:leader="none" w:pos="14459"/>
              </w:tabs>
              <w:spacing w:after="120" w:lineRule="auto"/>
              <w:rPr>
                <w:b w:val="0"/>
                <w:sz w:val="22"/>
                <w:szCs w:val="22"/>
              </w:rPr>
            </w:pPr>
            <w:r w:rsidDel="00000000" w:rsidR="00000000" w:rsidRPr="00000000">
              <w:rPr>
                <w:b w:val="0"/>
                <w:sz w:val="22"/>
                <w:szCs w:val="22"/>
                <w:rtl w:val="0"/>
              </w:rPr>
              <w:t xml:space="preserve">Norma</w:t>
            </w:r>
          </w:p>
        </w:tc>
        <w:tc>
          <w:tcPr>
            <w:shd w:fill="auto" w:val="clear"/>
            <w:tcMar>
              <w:top w:w="100.0" w:type="dxa"/>
              <w:left w:w="100.0" w:type="dxa"/>
              <w:bottom w:w="100.0" w:type="dxa"/>
              <w:right w:w="100.0" w:type="dxa"/>
            </w:tcMar>
          </w:tcPr>
          <w:p w:rsidR="00000000" w:rsidDel="00000000" w:rsidP="00000000" w:rsidRDefault="00000000" w:rsidRPr="00000000" w14:paraId="0000050F">
            <w:pPr>
              <w:widowControl w:val="0"/>
              <w:tabs>
                <w:tab w:val="left" w:leader="none" w:pos="14459"/>
              </w:tabs>
              <w:spacing w:after="120" w:lineRule="auto"/>
              <w:rPr>
                <w:b w:val="0"/>
                <w:sz w:val="22"/>
                <w:szCs w:val="22"/>
              </w:rPr>
            </w:pPr>
            <w:hyperlink r:id="rId138">
              <w:r w:rsidDel="00000000" w:rsidR="00000000" w:rsidRPr="00000000">
                <w:rPr>
                  <w:b w:val="0"/>
                  <w:color w:val="0000ff"/>
                  <w:sz w:val="22"/>
                  <w:szCs w:val="22"/>
                  <w:u w:val="single"/>
                  <w:rtl w:val="0"/>
                </w:rPr>
                <w:t xml:space="preserve">https://www.isotools.org/pdfs-pro/iso-27001-sistema-gestion-seguridad-informacion.pdf</w:t>
              </w:r>
            </w:hyperlink>
            <w:r w:rsidDel="00000000" w:rsidR="00000000" w:rsidRPr="00000000">
              <w:rPr>
                <w:rtl w:val="0"/>
              </w:rPr>
            </w:r>
          </w:p>
        </w:tc>
      </w:tr>
      <w:tr>
        <w:trPr>
          <w:cantSplit w:val="0"/>
          <w:trHeight w:val="7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0">
            <w:pPr>
              <w:widowControl w:val="0"/>
              <w:tabs>
                <w:tab w:val="left" w:leader="none" w:pos="14459"/>
              </w:tabs>
              <w:spacing w:after="120" w:lineRule="auto"/>
              <w:rPr>
                <w:b w:val="0"/>
                <w:sz w:val="22"/>
                <w:szCs w:val="22"/>
              </w:rPr>
            </w:pPr>
            <w:r w:rsidDel="00000000" w:rsidR="00000000" w:rsidRPr="00000000">
              <w:rPr>
                <w:b w:val="0"/>
                <w:sz w:val="22"/>
                <w:szCs w:val="22"/>
                <w:rtl w:val="0"/>
              </w:rPr>
              <w:t xml:space="preserve">2. Ventas</w:t>
            </w:r>
          </w:p>
        </w:tc>
        <w:tc>
          <w:tcPr>
            <w:shd w:fill="auto" w:val="clear"/>
            <w:tcMar>
              <w:top w:w="100.0" w:type="dxa"/>
              <w:left w:w="100.0" w:type="dxa"/>
              <w:bottom w:w="100.0" w:type="dxa"/>
              <w:right w:w="100.0" w:type="dxa"/>
            </w:tcMar>
          </w:tcPr>
          <w:p w:rsidR="00000000" w:rsidDel="00000000" w:rsidP="00000000" w:rsidRDefault="00000000" w:rsidRPr="00000000" w14:paraId="00000511">
            <w:pPr>
              <w:widowControl w:val="0"/>
              <w:tabs>
                <w:tab w:val="left" w:leader="none" w:pos="14459"/>
              </w:tabs>
              <w:spacing w:after="120" w:lineRule="auto"/>
              <w:rPr>
                <w:b w:val="0"/>
                <w:sz w:val="22"/>
                <w:szCs w:val="22"/>
              </w:rPr>
            </w:pPr>
            <w:r w:rsidDel="00000000" w:rsidR="00000000" w:rsidRPr="00000000">
              <w:rPr>
                <w:b w:val="0"/>
                <w:sz w:val="22"/>
                <w:szCs w:val="22"/>
                <w:rtl w:val="0"/>
              </w:rPr>
              <w:t xml:space="preserve">Johnston, M. y Marshall, G. (2009). </w:t>
            </w:r>
            <w:r w:rsidDel="00000000" w:rsidR="00000000" w:rsidRPr="00000000">
              <w:rPr>
                <w:b w:val="0"/>
                <w:i w:val="1"/>
                <w:sz w:val="22"/>
                <w:szCs w:val="22"/>
                <w:rtl w:val="0"/>
              </w:rPr>
              <w:t xml:space="preserve">Administración de Ventas. </w:t>
            </w:r>
            <w:r w:rsidDel="00000000" w:rsidR="00000000" w:rsidRPr="00000000">
              <w:rPr>
                <w:b w:val="0"/>
                <w:sz w:val="22"/>
                <w:szCs w:val="22"/>
                <w:rtl w:val="0"/>
              </w:rPr>
              <w:t xml:space="preserve">Editorial Mc. Graw Hill. Novena Edición.</w:t>
            </w:r>
          </w:p>
        </w:tc>
        <w:tc>
          <w:tcPr>
            <w:shd w:fill="auto" w:val="clear"/>
            <w:tcMar>
              <w:top w:w="100.0" w:type="dxa"/>
              <w:left w:w="100.0" w:type="dxa"/>
              <w:bottom w:w="100.0" w:type="dxa"/>
              <w:right w:w="100.0" w:type="dxa"/>
            </w:tcMar>
          </w:tcPr>
          <w:p w:rsidR="00000000" w:rsidDel="00000000" w:rsidP="00000000" w:rsidRDefault="00000000" w:rsidRPr="00000000" w14:paraId="00000512">
            <w:pPr>
              <w:widowControl w:val="0"/>
              <w:tabs>
                <w:tab w:val="left" w:leader="none" w:pos="14459"/>
              </w:tabs>
              <w:spacing w:after="120" w:lineRule="auto"/>
              <w:rPr>
                <w:b w:val="0"/>
                <w:sz w:val="22"/>
                <w:szCs w:val="22"/>
              </w:rPr>
            </w:pPr>
            <w:r w:rsidDel="00000000" w:rsidR="00000000" w:rsidRPr="00000000">
              <w:rPr>
                <w:b w:val="0"/>
                <w:sz w:val="22"/>
                <w:szCs w:val="22"/>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513">
            <w:pPr>
              <w:rPr>
                <w:b w:val="0"/>
                <w:sz w:val="22"/>
                <w:szCs w:val="22"/>
              </w:rPr>
            </w:pPr>
            <w:hyperlink r:id="rId139">
              <w:r w:rsidDel="00000000" w:rsidR="00000000" w:rsidRPr="00000000">
                <w:rPr>
                  <w:b w:val="0"/>
                  <w:color w:val="0000ff"/>
                  <w:sz w:val="22"/>
                  <w:szCs w:val="22"/>
                  <w:u w:val="single"/>
                  <w:rtl w:val="0"/>
                </w:rPr>
                <w:t xml:space="preserve">https://utecno.files.wordpress.com/2013/06/administracic3b3n-de-ventas.pdf</w:t>
              </w:r>
            </w:hyperlink>
            <w:r w:rsidDel="00000000" w:rsidR="00000000" w:rsidRPr="00000000">
              <w:rPr>
                <w:rtl w:val="0"/>
              </w:rPr>
            </w:r>
          </w:p>
          <w:p w:rsidR="00000000" w:rsidDel="00000000" w:rsidP="00000000" w:rsidRDefault="00000000" w:rsidRPr="00000000" w14:paraId="00000514">
            <w:pPr>
              <w:widowControl w:val="0"/>
              <w:tabs>
                <w:tab w:val="left" w:leader="none" w:pos="14459"/>
              </w:tabs>
              <w:spacing w:after="120" w:lineRule="auto"/>
              <w:rPr>
                <w:b w:val="0"/>
                <w:sz w:val="22"/>
                <w:szCs w:val="22"/>
              </w:rPr>
            </w:pPr>
            <w:r w:rsidDel="00000000" w:rsidR="00000000" w:rsidRPr="00000000">
              <w:rPr>
                <w:rtl w:val="0"/>
              </w:rPr>
            </w:r>
          </w:p>
        </w:tc>
      </w:tr>
      <w:tr>
        <w:trPr>
          <w:cantSplit w:val="0"/>
          <w:trHeight w:val="10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5">
            <w:pPr>
              <w:widowControl w:val="0"/>
              <w:tabs>
                <w:tab w:val="left" w:leader="none" w:pos="14459"/>
              </w:tabs>
              <w:spacing w:after="120" w:lineRule="auto"/>
              <w:rPr>
                <w:b w:val="0"/>
                <w:sz w:val="22"/>
                <w:szCs w:val="22"/>
                <w:u w:val="single"/>
              </w:rPr>
            </w:pPr>
            <w:sdt>
              <w:sdtPr>
                <w:tag w:val="goog_rdk_197"/>
              </w:sdtPr>
              <w:sdtContent>
                <w:commentRangeStart w:id="20"/>
              </w:sdtContent>
            </w:sdt>
            <w:r w:rsidDel="00000000" w:rsidR="00000000" w:rsidRPr="00000000">
              <w:rPr>
                <w:b w:val="0"/>
                <w:sz w:val="22"/>
                <w:szCs w:val="22"/>
                <w:u w:val="single"/>
                <w:rtl w:val="0"/>
              </w:rPr>
              <w:t xml:space="preserve">2. Ventas</w:t>
            </w:r>
          </w:p>
        </w:tc>
        <w:tc>
          <w:tcPr>
            <w:shd w:fill="auto" w:val="clear"/>
            <w:tcMar>
              <w:top w:w="100.0" w:type="dxa"/>
              <w:left w:w="100.0" w:type="dxa"/>
              <w:bottom w:w="100.0" w:type="dxa"/>
              <w:right w:w="100.0" w:type="dxa"/>
            </w:tcMar>
          </w:tcPr>
          <w:p w:rsidR="00000000" w:rsidDel="00000000" w:rsidP="00000000" w:rsidRDefault="00000000" w:rsidRPr="00000000" w14:paraId="00000516">
            <w:pPr>
              <w:rPr>
                <w:b w:val="0"/>
                <w:sz w:val="22"/>
                <w:szCs w:val="22"/>
                <w:u w:val="single"/>
              </w:rPr>
            </w:pPr>
            <w:r w:rsidDel="00000000" w:rsidR="00000000" w:rsidRPr="00000000">
              <w:rPr>
                <w:b w:val="0"/>
                <w:sz w:val="22"/>
                <w:szCs w:val="22"/>
                <w:u w:val="single"/>
                <w:rtl w:val="0"/>
              </w:rPr>
              <w:t xml:space="preserve">Navarro, M. (2012). </w:t>
            </w:r>
            <w:r w:rsidDel="00000000" w:rsidR="00000000" w:rsidRPr="00000000">
              <w:rPr>
                <w:b w:val="0"/>
                <w:i w:val="1"/>
                <w:sz w:val="22"/>
                <w:szCs w:val="22"/>
                <w:u w:val="single"/>
                <w:rtl w:val="0"/>
              </w:rPr>
              <w:t xml:space="preserve">Técnicas de Ventas</w:t>
            </w:r>
            <w:r w:rsidDel="00000000" w:rsidR="00000000" w:rsidRPr="00000000">
              <w:rPr>
                <w:b w:val="0"/>
                <w:sz w:val="22"/>
                <w:szCs w:val="22"/>
                <w:u w:val="single"/>
                <w:rtl w:val="0"/>
              </w:rPr>
              <w:t xml:space="preserve">. Red Tercer Milenio. </w:t>
            </w:r>
          </w:p>
        </w:tc>
        <w:tc>
          <w:tcPr>
            <w:shd w:fill="auto" w:val="clear"/>
            <w:tcMar>
              <w:top w:w="100.0" w:type="dxa"/>
              <w:left w:w="100.0" w:type="dxa"/>
              <w:bottom w:w="100.0" w:type="dxa"/>
              <w:right w:w="100.0" w:type="dxa"/>
            </w:tcMar>
          </w:tcPr>
          <w:p w:rsidR="00000000" w:rsidDel="00000000" w:rsidP="00000000" w:rsidRDefault="00000000" w:rsidRPr="00000000" w14:paraId="00000517">
            <w:pPr>
              <w:widowControl w:val="0"/>
              <w:tabs>
                <w:tab w:val="left" w:leader="none" w:pos="14459"/>
              </w:tabs>
              <w:spacing w:after="120" w:lineRule="auto"/>
              <w:rPr>
                <w:b w:val="0"/>
                <w:sz w:val="22"/>
                <w:szCs w:val="22"/>
                <w:u w:val="single"/>
              </w:rPr>
            </w:pPr>
            <w:r w:rsidDel="00000000" w:rsidR="00000000" w:rsidRPr="00000000">
              <w:rPr>
                <w:b w:val="0"/>
                <w:sz w:val="22"/>
                <w:szCs w:val="22"/>
                <w:u w:val="single"/>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518">
            <w:pPr>
              <w:rPr>
                <w:b w:val="0"/>
                <w:color w:val="0000ff"/>
                <w:sz w:val="22"/>
                <w:szCs w:val="22"/>
                <w:u w:val="single"/>
              </w:rPr>
            </w:pPr>
            <w:hyperlink r:id="rId140">
              <w:r w:rsidDel="00000000" w:rsidR="00000000" w:rsidRPr="00000000">
                <w:rPr>
                  <w:b w:val="0"/>
                  <w:color w:val="0000ff"/>
                  <w:sz w:val="22"/>
                  <w:szCs w:val="22"/>
                  <w:u w:val="single"/>
                  <w:rtl w:val="0"/>
                </w:rPr>
                <w:t xml:space="preserve">http://www.aliat.org.mx/BibliotecasDigitales/economico_administrativo/Tecnicas_de_venta.pdf</w:t>
              </w:r>
            </w:hyperlink>
            <w:r w:rsidDel="00000000" w:rsidR="00000000" w:rsidRPr="00000000">
              <w:rPr>
                <w:rtl w:val="0"/>
              </w:rPr>
            </w:r>
          </w:p>
          <w:p w:rsidR="00000000" w:rsidDel="00000000" w:rsidP="00000000" w:rsidRDefault="00000000" w:rsidRPr="00000000" w14:paraId="00000519">
            <w:pPr>
              <w:widowControl w:val="0"/>
              <w:tabs>
                <w:tab w:val="left" w:leader="none" w:pos="14459"/>
              </w:tabs>
              <w:spacing w:after="120" w:lineRule="auto"/>
              <w:rPr>
                <w:b w:val="0"/>
                <w:sz w:val="22"/>
                <w:szCs w:val="22"/>
                <w:u w:val="single"/>
              </w:rPr>
            </w:pPr>
            <w:r w:rsidDel="00000000" w:rsidR="00000000" w:rsidRPr="00000000">
              <w:rPr>
                <w:rtl w:val="0"/>
              </w:rPr>
            </w:r>
          </w:p>
        </w:tc>
      </w:tr>
      <w:tr>
        <w:trPr>
          <w:cantSplit w:val="0"/>
          <w:trHeight w:val="10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A">
            <w:pPr>
              <w:widowControl w:val="0"/>
              <w:tabs>
                <w:tab w:val="left" w:leader="none" w:pos="14459"/>
              </w:tabs>
              <w:spacing w:after="120" w:lineRule="auto"/>
              <w:rPr>
                <w:b w:val="0"/>
                <w:sz w:val="22"/>
                <w:szCs w:val="22"/>
              </w:rPr>
            </w:pPr>
            <w:commentRangeEnd w:id="20"/>
            <w:r w:rsidDel="00000000" w:rsidR="00000000" w:rsidRPr="00000000">
              <w:commentReference w:id="20"/>
            </w:r>
            <w:r w:rsidDel="00000000" w:rsidR="00000000" w:rsidRPr="00000000">
              <w:rPr>
                <w:b w:val="0"/>
                <w:sz w:val="22"/>
                <w:szCs w:val="22"/>
                <w:rtl w:val="0"/>
              </w:rPr>
              <w:t xml:space="preserve">2. Ventas</w:t>
            </w:r>
          </w:p>
        </w:tc>
        <w:tc>
          <w:tcPr>
            <w:shd w:fill="auto" w:val="clear"/>
            <w:tcMar>
              <w:top w:w="100.0" w:type="dxa"/>
              <w:left w:w="100.0" w:type="dxa"/>
              <w:bottom w:w="100.0" w:type="dxa"/>
              <w:right w:w="100.0" w:type="dxa"/>
            </w:tcMar>
          </w:tcPr>
          <w:p w:rsidR="00000000" w:rsidDel="00000000" w:rsidP="00000000" w:rsidRDefault="00000000" w:rsidRPr="00000000" w14:paraId="0000051B">
            <w:pPr>
              <w:rPr>
                <w:b w:val="0"/>
                <w:sz w:val="22"/>
                <w:szCs w:val="22"/>
              </w:rPr>
            </w:pPr>
            <w:r w:rsidDel="00000000" w:rsidR="00000000" w:rsidRPr="00000000">
              <w:rPr>
                <w:b w:val="0"/>
                <w:sz w:val="22"/>
                <w:szCs w:val="22"/>
                <w:rtl w:val="0"/>
              </w:rPr>
              <w:t xml:space="preserve">Tracy, B., (2005). </w:t>
            </w:r>
            <w:r w:rsidDel="00000000" w:rsidR="00000000" w:rsidRPr="00000000">
              <w:rPr>
                <w:b w:val="0"/>
                <w:i w:val="1"/>
                <w:sz w:val="22"/>
                <w:szCs w:val="22"/>
                <w:rtl w:val="0"/>
              </w:rPr>
              <w:t xml:space="preserve">Psicología de ventas.</w:t>
            </w:r>
            <w:r w:rsidDel="00000000" w:rsidR="00000000" w:rsidRPr="00000000">
              <w:rPr>
                <w:b w:val="0"/>
                <w:sz w:val="22"/>
                <w:szCs w:val="22"/>
                <w:rtl w:val="0"/>
              </w:rPr>
              <w:t xml:space="preserve"> Editorial Caribe INC. </w:t>
            </w:r>
          </w:p>
        </w:tc>
        <w:tc>
          <w:tcPr>
            <w:shd w:fill="auto" w:val="clear"/>
            <w:tcMar>
              <w:top w:w="100.0" w:type="dxa"/>
              <w:left w:w="100.0" w:type="dxa"/>
              <w:bottom w:w="100.0" w:type="dxa"/>
              <w:right w:w="100.0" w:type="dxa"/>
            </w:tcMar>
          </w:tcPr>
          <w:p w:rsidR="00000000" w:rsidDel="00000000" w:rsidP="00000000" w:rsidRDefault="00000000" w:rsidRPr="00000000" w14:paraId="0000051C">
            <w:pPr>
              <w:widowControl w:val="0"/>
              <w:tabs>
                <w:tab w:val="left" w:leader="none" w:pos="14459"/>
              </w:tabs>
              <w:spacing w:after="120" w:lineRule="auto"/>
              <w:rPr>
                <w:b w:val="0"/>
                <w:sz w:val="22"/>
                <w:szCs w:val="22"/>
              </w:rPr>
            </w:pPr>
            <w:r w:rsidDel="00000000" w:rsidR="00000000" w:rsidRPr="00000000">
              <w:rPr>
                <w:b w:val="0"/>
                <w:sz w:val="22"/>
                <w:szCs w:val="22"/>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51D">
            <w:pPr>
              <w:rPr>
                <w:b w:val="0"/>
                <w:sz w:val="22"/>
                <w:szCs w:val="22"/>
              </w:rPr>
            </w:pPr>
            <w:hyperlink r:id="rId141">
              <w:r w:rsidDel="00000000" w:rsidR="00000000" w:rsidRPr="00000000">
                <w:rPr>
                  <w:b w:val="0"/>
                  <w:color w:val="0000ff"/>
                  <w:sz w:val="22"/>
                  <w:szCs w:val="22"/>
                  <w:u w:val="single"/>
                  <w:rtl w:val="0"/>
                </w:rPr>
                <w:t xml:space="preserve">https://www.eidhi.com/wp-content/uploads/2016/08/Psicologia-de-Ventas-Brian-Tracy.pdf</w:t>
              </w:r>
            </w:hyperlink>
            <w:r w:rsidDel="00000000" w:rsidR="00000000" w:rsidRPr="00000000">
              <w:rPr>
                <w:rtl w:val="0"/>
              </w:rPr>
            </w:r>
          </w:p>
          <w:p w:rsidR="00000000" w:rsidDel="00000000" w:rsidP="00000000" w:rsidRDefault="00000000" w:rsidRPr="00000000" w14:paraId="0000051E">
            <w:pPr>
              <w:rPr>
                <w:b w:val="0"/>
                <w:sz w:val="22"/>
                <w:szCs w:val="22"/>
              </w:rPr>
            </w:pPr>
            <w:r w:rsidDel="00000000" w:rsidR="00000000" w:rsidRPr="00000000">
              <w:rPr>
                <w:rtl w:val="0"/>
              </w:rPr>
            </w:r>
          </w:p>
        </w:tc>
      </w:tr>
    </w:tbl>
    <w:p w:rsidR="00000000" w:rsidDel="00000000" w:rsidP="00000000" w:rsidRDefault="00000000" w:rsidRPr="00000000" w14:paraId="0000051F">
      <w:pPr>
        <w:tabs>
          <w:tab w:val="left" w:leader="none" w:pos="14459"/>
        </w:tabs>
        <w:spacing w:after="120" w:line="240" w:lineRule="auto"/>
        <w:ind w:right="391"/>
        <w:rPr>
          <w:b w:val="1"/>
        </w:rPr>
      </w:pPr>
      <w:bookmarkStart w:colFirst="0" w:colLast="0" w:name="_heading=h.3znysh7" w:id="16"/>
      <w:bookmarkEnd w:id="16"/>
      <w:r w:rsidDel="00000000" w:rsidR="00000000" w:rsidRPr="00000000">
        <w:rPr>
          <w:rtl w:val="0"/>
        </w:rPr>
      </w:r>
    </w:p>
    <w:p w:rsidR="00000000" w:rsidDel="00000000" w:rsidP="00000000" w:rsidRDefault="00000000" w:rsidRPr="00000000" w14:paraId="00000520">
      <w:pPr>
        <w:tabs>
          <w:tab w:val="left" w:leader="none" w:pos="14459"/>
        </w:tabs>
        <w:spacing w:after="120" w:line="240" w:lineRule="auto"/>
        <w:ind w:right="391"/>
        <w:rPr>
          <w:b w:val="1"/>
        </w:rPr>
      </w:pPr>
      <w:r w:rsidDel="00000000" w:rsidR="00000000" w:rsidRPr="00000000">
        <w:rPr>
          <w:b w:val="1"/>
          <w:rtl w:val="0"/>
        </w:rPr>
        <w:t xml:space="preserve">GLOSARIO</w:t>
      </w:r>
    </w:p>
    <w:p w:rsidR="00000000" w:rsidDel="00000000" w:rsidP="00000000" w:rsidRDefault="00000000" w:rsidRPr="00000000" w14:paraId="00000521">
      <w:pPr>
        <w:tabs>
          <w:tab w:val="left" w:leader="none" w:pos="14459"/>
        </w:tabs>
        <w:spacing w:after="120" w:line="240" w:lineRule="auto"/>
        <w:ind w:right="391"/>
        <w:rPr>
          <w:b w:val="1"/>
        </w:rPr>
      </w:pPr>
      <w:r w:rsidDel="00000000" w:rsidR="00000000" w:rsidRPr="00000000">
        <w:rPr>
          <w:rtl w:val="0"/>
        </w:rPr>
      </w:r>
    </w:p>
    <w:tbl>
      <w:tblPr>
        <w:tblStyle w:val="Table37"/>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5"/>
        <w:gridCol w:w="9615"/>
        <w:tblGridChange w:id="0">
          <w:tblGrid>
            <w:gridCol w:w="3795"/>
            <w:gridCol w:w="9615"/>
          </w:tblGrid>
        </w:tblGridChange>
      </w:tblGrid>
      <w:tr>
        <w:trPr>
          <w:cantSplit w:val="0"/>
          <w:trHeight w:val="598"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22">
            <w:pPr>
              <w:widowControl w:val="0"/>
              <w:tabs>
                <w:tab w:val="left" w:leader="none" w:pos="14459"/>
              </w:tabs>
              <w:spacing w:after="120" w:lineRule="auto"/>
              <w:ind w:left="567" w:right="391" w:firstLine="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23">
            <w:pPr>
              <w:pStyle w:val="Title"/>
              <w:tabs>
                <w:tab w:val="left" w:leader="none" w:pos="14459"/>
              </w:tabs>
              <w:spacing w:after="120" w:lineRule="auto"/>
              <w:ind w:left="567" w:right="391" w:firstLine="0"/>
              <w:jc w:val="center"/>
              <w:rPr>
                <w:sz w:val="22"/>
                <w:szCs w:val="22"/>
              </w:rPr>
            </w:pPr>
            <w:bookmarkStart w:colFirst="0" w:colLast="0" w:name="_heading=h.2et92p0" w:id="17"/>
            <w:bookmarkEnd w:id="17"/>
            <w:r w:rsidDel="00000000" w:rsidR="00000000" w:rsidRPr="00000000">
              <w:rPr>
                <w:sz w:val="22"/>
                <w:szCs w:val="22"/>
                <w:rtl w:val="0"/>
              </w:rPr>
              <w:t xml:space="preserve">Glosario</w:t>
            </w:r>
          </w:p>
        </w:tc>
      </w:tr>
      <w:tr>
        <w:trPr>
          <w:cantSplit w:val="0"/>
          <w:trHeight w:val="36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4">
            <w:pPr>
              <w:tabs>
                <w:tab w:val="left" w:leader="none" w:pos="14459"/>
              </w:tabs>
              <w:rPr>
                <w:sz w:val="22"/>
                <w:szCs w:val="22"/>
              </w:rPr>
            </w:pPr>
            <w:r w:rsidDel="00000000" w:rsidR="00000000" w:rsidRPr="00000000">
              <w:rPr>
                <w:sz w:val="22"/>
                <w:szCs w:val="22"/>
                <w:rtl w:val="0"/>
              </w:rPr>
              <w:t xml:space="preserve">Canales de contacto</w:t>
            </w:r>
          </w:p>
        </w:tc>
        <w:tc>
          <w:tcPr>
            <w:shd w:fill="auto" w:val="clear"/>
            <w:tcMar>
              <w:top w:w="100.0" w:type="dxa"/>
              <w:left w:w="100.0" w:type="dxa"/>
              <w:bottom w:w="100.0" w:type="dxa"/>
              <w:right w:w="100.0" w:type="dxa"/>
            </w:tcMar>
          </w:tcPr>
          <w:p w:rsidR="00000000" w:rsidDel="00000000" w:rsidP="00000000" w:rsidRDefault="00000000" w:rsidRPr="00000000" w14:paraId="00000525">
            <w:pPr>
              <w:ind w:right="333"/>
              <w:rPr>
                <w:b w:val="0"/>
                <w:sz w:val="22"/>
                <w:szCs w:val="22"/>
              </w:rPr>
            </w:pPr>
            <w:r w:rsidDel="00000000" w:rsidR="00000000" w:rsidRPr="00000000">
              <w:rPr>
                <w:b w:val="0"/>
                <w:sz w:val="22"/>
                <w:szCs w:val="22"/>
                <w:rtl w:val="0"/>
              </w:rPr>
              <w:t xml:space="preserve">son los medios que puede utilizar un cliente para realizar contactos con una empresa.</w:t>
            </w:r>
          </w:p>
        </w:tc>
      </w:tr>
      <w:tr>
        <w:trPr>
          <w:cantSplit w:val="0"/>
          <w:trHeight w:val="36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6">
            <w:pPr>
              <w:tabs>
                <w:tab w:val="left" w:leader="none" w:pos="14459"/>
              </w:tabs>
              <w:rPr>
                <w:b w:val="0"/>
                <w:sz w:val="22"/>
                <w:szCs w:val="22"/>
              </w:rPr>
            </w:pPr>
            <w:r w:rsidDel="00000000" w:rsidR="00000000" w:rsidRPr="00000000">
              <w:rPr>
                <w:sz w:val="22"/>
                <w:szCs w:val="22"/>
                <w:rtl w:val="0"/>
              </w:rPr>
              <w:t xml:space="preserve">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7">
            <w:pPr>
              <w:ind w:right="333"/>
              <w:rPr>
                <w:b w:val="0"/>
                <w:sz w:val="22"/>
                <w:szCs w:val="22"/>
              </w:rPr>
            </w:pPr>
            <w:r w:rsidDel="00000000" w:rsidR="00000000" w:rsidRPr="00000000">
              <w:rPr>
                <w:b w:val="0"/>
                <w:sz w:val="22"/>
                <w:szCs w:val="22"/>
                <w:rtl w:val="0"/>
              </w:rPr>
              <w:t xml:space="preserve">es la razón de ser de la empresa. Es la persona, empresa u organización que paga por los productos de la empresa.</w:t>
            </w:r>
          </w:p>
        </w:tc>
      </w:tr>
      <w:tr>
        <w:trPr>
          <w:cantSplit w:val="0"/>
          <w:trHeight w:val="3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8">
            <w:pPr>
              <w:tabs>
                <w:tab w:val="left" w:leader="none" w:pos="14459"/>
              </w:tabs>
              <w:rPr>
                <w:b w:val="0"/>
                <w:sz w:val="22"/>
                <w:szCs w:val="22"/>
              </w:rPr>
            </w:pPr>
            <w:r w:rsidDel="00000000" w:rsidR="00000000" w:rsidRPr="00000000">
              <w:rPr>
                <w:sz w:val="22"/>
                <w:szCs w:val="22"/>
                <w:rtl w:val="0"/>
              </w:rPr>
              <w:t xml:space="preserve">Cliente potencial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9">
            <w:pPr>
              <w:tabs>
                <w:tab w:val="left" w:leader="none" w:pos="14459"/>
              </w:tabs>
              <w:jc w:val="both"/>
              <w:rPr>
                <w:b w:val="0"/>
                <w:sz w:val="22"/>
                <w:szCs w:val="22"/>
              </w:rPr>
            </w:pPr>
            <w:r w:rsidDel="00000000" w:rsidR="00000000" w:rsidRPr="00000000">
              <w:rPr>
                <w:b w:val="0"/>
                <w:sz w:val="22"/>
                <w:szCs w:val="22"/>
                <w:rtl w:val="0"/>
              </w:rPr>
              <w:t xml:space="preserve">son aquellos que aún no son clientes de la empresa, pero pueden llegar a serlo si reúnen ciertas características, como necesidad del producto que ofrece la empresa y capacidad adquisitiva para adquirirlo.</w:t>
            </w:r>
          </w:p>
        </w:tc>
      </w:tr>
      <w:tr>
        <w:trPr>
          <w:cantSplit w:val="0"/>
          <w:trHeight w:val="3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A">
            <w:pPr>
              <w:tabs>
                <w:tab w:val="left" w:leader="none" w:pos="14459"/>
              </w:tabs>
              <w:rPr>
                <w:sz w:val="22"/>
                <w:szCs w:val="22"/>
              </w:rPr>
            </w:pPr>
            <w:r w:rsidDel="00000000" w:rsidR="00000000" w:rsidRPr="00000000">
              <w:rPr>
                <w:sz w:val="22"/>
                <w:szCs w:val="22"/>
                <w:rtl w:val="0"/>
              </w:rPr>
              <w:t xml:space="preserve">Empatía</w:t>
            </w:r>
          </w:p>
        </w:tc>
        <w:tc>
          <w:tcPr>
            <w:shd w:fill="auto" w:val="clear"/>
            <w:tcMar>
              <w:top w:w="100.0" w:type="dxa"/>
              <w:left w:w="100.0" w:type="dxa"/>
              <w:bottom w:w="100.0" w:type="dxa"/>
              <w:right w:w="100.0" w:type="dxa"/>
            </w:tcMar>
          </w:tcPr>
          <w:p w:rsidR="00000000" w:rsidDel="00000000" w:rsidP="00000000" w:rsidRDefault="00000000" w:rsidRPr="00000000" w14:paraId="0000052B">
            <w:pPr>
              <w:tabs>
                <w:tab w:val="left" w:leader="none" w:pos="14459"/>
              </w:tabs>
              <w:rPr>
                <w:b w:val="0"/>
                <w:sz w:val="22"/>
                <w:szCs w:val="22"/>
              </w:rPr>
            </w:pPr>
            <w:r w:rsidDel="00000000" w:rsidR="00000000" w:rsidRPr="00000000">
              <w:rPr>
                <w:b w:val="0"/>
                <w:sz w:val="22"/>
                <w:szCs w:val="22"/>
                <w:rtl w:val="0"/>
              </w:rPr>
              <w:t xml:space="preserve">principio básico necesario para la interacción con clientes; consiste en ponerse en el lugar del otro, sin perder la objetividad.</w:t>
            </w:r>
          </w:p>
        </w:tc>
      </w:tr>
      <w:tr>
        <w:trPr>
          <w:cantSplit w:val="0"/>
          <w:trHeight w:val="3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C">
            <w:pPr>
              <w:tabs>
                <w:tab w:val="left" w:leader="none" w:pos="14459"/>
              </w:tabs>
              <w:rPr>
                <w:sz w:val="22"/>
                <w:szCs w:val="22"/>
              </w:rPr>
            </w:pPr>
            <w:r w:rsidDel="00000000" w:rsidR="00000000" w:rsidRPr="00000000">
              <w:rPr>
                <w:sz w:val="22"/>
                <w:szCs w:val="22"/>
                <w:rtl w:val="0"/>
              </w:rPr>
              <w:t xml:space="preserve">Etiqueta empresarial</w:t>
            </w:r>
          </w:p>
        </w:tc>
        <w:tc>
          <w:tcPr>
            <w:shd w:fill="auto" w:val="clear"/>
            <w:tcMar>
              <w:top w:w="100.0" w:type="dxa"/>
              <w:left w:w="100.0" w:type="dxa"/>
              <w:bottom w:w="100.0" w:type="dxa"/>
              <w:right w:w="100.0" w:type="dxa"/>
            </w:tcMar>
          </w:tcPr>
          <w:p w:rsidR="00000000" w:rsidDel="00000000" w:rsidP="00000000" w:rsidRDefault="00000000" w:rsidRPr="00000000" w14:paraId="0000052D">
            <w:pPr>
              <w:tabs>
                <w:tab w:val="left" w:leader="none" w:pos="14459"/>
              </w:tabs>
              <w:jc w:val="both"/>
              <w:rPr>
                <w:b w:val="0"/>
                <w:sz w:val="22"/>
                <w:szCs w:val="22"/>
              </w:rPr>
            </w:pPr>
            <w:r w:rsidDel="00000000" w:rsidR="00000000" w:rsidRPr="00000000">
              <w:rPr>
                <w:b w:val="0"/>
                <w:sz w:val="22"/>
                <w:szCs w:val="22"/>
                <w:rtl w:val="0"/>
              </w:rPr>
              <w:t xml:space="preserve">conjunto de normas que define la empresa con el fin de actuar de manera correcta en los diferentes ámbitos de actuación de la compañía, y así comunicar a partir de la identidad corporativa de la empresa.</w:t>
            </w:r>
          </w:p>
        </w:tc>
      </w:tr>
      <w:tr>
        <w:trPr>
          <w:cantSplit w:val="0"/>
          <w:trHeight w:val="3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E">
            <w:pPr>
              <w:tabs>
                <w:tab w:val="left" w:leader="none" w:pos="14459"/>
              </w:tabs>
              <w:rPr>
                <w:sz w:val="22"/>
                <w:szCs w:val="22"/>
              </w:rPr>
            </w:pPr>
            <w:r w:rsidDel="00000000" w:rsidR="00000000" w:rsidRPr="00000000">
              <w:rPr>
                <w:sz w:val="22"/>
                <w:szCs w:val="22"/>
                <w:rtl w:val="0"/>
              </w:rPr>
              <w:t xml:space="preserve">Interacción</w:t>
            </w:r>
          </w:p>
        </w:tc>
        <w:tc>
          <w:tcPr>
            <w:shd w:fill="auto" w:val="clear"/>
            <w:tcMar>
              <w:top w:w="100.0" w:type="dxa"/>
              <w:left w:w="100.0" w:type="dxa"/>
              <w:bottom w:w="100.0" w:type="dxa"/>
              <w:right w:w="100.0" w:type="dxa"/>
            </w:tcMar>
          </w:tcPr>
          <w:p w:rsidR="00000000" w:rsidDel="00000000" w:rsidP="00000000" w:rsidRDefault="00000000" w:rsidRPr="00000000" w14:paraId="0000052F">
            <w:pPr>
              <w:tabs>
                <w:tab w:val="left" w:leader="none" w:pos="14459"/>
              </w:tabs>
              <w:rPr>
                <w:b w:val="0"/>
                <w:sz w:val="22"/>
                <w:szCs w:val="22"/>
              </w:rPr>
            </w:pPr>
            <w:r w:rsidDel="00000000" w:rsidR="00000000" w:rsidRPr="00000000">
              <w:rPr>
                <w:b w:val="0"/>
                <w:sz w:val="22"/>
                <w:szCs w:val="22"/>
                <w:rtl w:val="0"/>
              </w:rPr>
              <w:t xml:space="preserve">cualquier tipo de comunicación o contacto de un cliente con alguna persona de la empresa.</w:t>
            </w:r>
          </w:p>
        </w:tc>
      </w:tr>
      <w:tr>
        <w:trPr>
          <w:cantSplit w:val="0"/>
          <w:trHeight w:val="34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0">
            <w:pPr>
              <w:tabs>
                <w:tab w:val="left" w:leader="none" w:pos="14459"/>
              </w:tabs>
              <w:rPr>
                <w:sz w:val="22"/>
                <w:szCs w:val="22"/>
              </w:rPr>
            </w:pPr>
            <w:r w:rsidDel="00000000" w:rsidR="00000000" w:rsidRPr="00000000">
              <w:rPr>
                <w:sz w:val="22"/>
                <w:szCs w:val="22"/>
                <w:rtl w:val="0"/>
              </w:rPr>
              <w:t xml:space="preserve">Plan comercial</w:t>
            </w:r>
          </w:p>
        </w:tc>
        <w:tc>
          <w:tcPr>
            <w:shd w:fill="auto" w:val="clear"/>
            <w:tcMar>
              <w:top w:w="100.0" w:type="dxa"/>
              <w:left w:w="100.0" w:type="dxa"/>
              <w:bottom w:w="100.0" w:type="dxa"/>
              <w:right w:w="100.0" w:type="dxa"/>
            </w:tcMar>
          </w:tcPr>
          <w:p w:rsidR="00000000" w:rsidDel="00000000" w:rsidP="00000000" w:rsidRDefault="00000000" w:rsidRPr="00000000" w14:paraId="00000531">
            <w:pPr>
              <w:tabs>
                <w:tab w:val="left" w:leader="none" w:pos="14459"/>
              </w:tabs>
              <w:spacing w:after="120" w:lineRule="auto"/>
              <w:ind w:right="391"/>
              <w:rPr>
                <w:b w:val="0"/>
                <w:sz w:val="22"/>
                <w:szCs w:val="22"/>
              </w:rPr>
            </w:pPr>
            <w:r w:rsidDel="00000000" w:rsidR="00000000" w:rsidRPr="00000000">
              <w:rPr>
                <w:b w:val="0"/>
                <w:sz w:val="22"/>
                <w:szCs w:val="22"/>
                <w:rtl w:val="0"/>
              </w:rPr>
              <w:t xml:space="preserve">es una herramienta útil para planear y documentar las metas de ventas que una empresa tiene.</w:t>
            </w:r>
          </w:p>
        </w:tc>
      </w:tr>
      <w:tr>
        <w:trPr>
          <w:cantSplit w:val="0"/>
          <w:trHeight w:val="36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2">
            <w:pPr>
              <w:tabs>
                <w:tab w:val="left" w:leader="none" w:pos="14459"/>
              </w:tabs>
              <w:rPr>
                <w:sz w:val="22"/>
                <w:szCs w:val="22"/>
              </w:rPr>
            </w:pPr>
            <w:r w:rsidDel="00000000" w:rsidR="00000000" w:rsidRPr="00000000">
              <w:rPr>
                <w:sz w:val="22"/>
                <w:szCs w:val="22"/>
                <w:rtl w:val="0"/>
              </w:rPr>
              <w:t xml:space="preserve">Producto</w:t>
            </w:r>
          </w:p>
        </w:tc>
        <w:tc>
          <w:tcPr>
            <w:shd w:fill="auto" w:val="clear"/>
            <w:tcMar>
              <w:top w:w="100.0" w:type="dxa"/>
              <w:left w:w="100.0" w:type="dxa"/>
              <w:bottom w:w="100.0" w:type="dxa"/>
              <w:right w:w="100.0" w:type="dxa"/>
            </w:tcMar>
          </w:tcPr>
          <w:p w:rsidR="00000000" w:rsidDel="00000000" w:rsidP="00000000" w:rsidRDefault="00000000" w:rsidRPr="00000000" w14:paraId="00000533">
            <w:pPr>
              <w:ind w:right="333"/>
              <w:rPr>
                <w:b w:val="0"/>
                <w:sz w:val="22"/>
                <w:szCs w:val="22"/>
              </w:rPr>
            </w:pPr>
            <w:r w:rsidDel="00000000" w:rsidR="00000000" w:rsidRPr="00000000">
              <w:rPr>
                <w:b w:val="0"/>
                <w:sz w:val="22"/>
                <w:szCs w:val="22"/>
                <w:rtl w:val="0"/>
              </w:rPr>
              <w:t xml:space="preserve">es el objeto de la transacción. En el mercadeo moderno un producto puede ser: un tangible, un intangible, una marca, una persona o un lugar.</w:t>
            </w:r>
          </w:p>
        </w:tc>
      </w:tr>
      <w:tr>
        <w:trPr>
          <w:cantSplit w:val="0"/>
          <w:trHeight w:val="36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4">
            <w:pPr>
              <w:tabs>
                <w:tab w:val="left" w:leader="none" w:pos="14459"/>
              </w:tabs>
              <w:rPr>
                <w:sz w:val="22"/>
                <w:szCs w:val="22"/>
              </w:rPr>
            </w:pPr>
            <w:r w:rsidDel="00000000" w:rsidR="00000000" w:rsidRPr="00000000">
              <w:rPr>
                <w:sz w:val="22"/>
                <w:szCs w:val="22"/>
                <w:rtl w:val="0"/>
              </w:rPr>
              <w:t xml:space="preserve">Propuesta comercial</w:t>
            </w:r>
          </w:p>
        </w:tc>
        <w:tc>
          <w:tcPr>
            <w:shd w:fill="auto" w:val="clear"/>
            <w:tcMar>
              <w:top w:w="100.0" w:type="dxa"/>
              <w:left w:w="100.0" w:type="dxa"/>
              <w:bottom w:w="100.0" w:type="dxa"/>
              <w:right w:w="100.0" w:type="dxa"/>
            </w:tcMar>
          </w:tcPr>
          <w:p w:rsidR="00000000" w:rsidDel="00000000" w:rsidP="00000000" w:rsidRDefault="00000000" w:rsidRPr="00000000" w14:paraId="00000535">
            <w:pPr>
              <w:ind w:right="333"/>
              <w:rPr>
                <w:b w:val="0"/>
                <w:sz w:val="22"/>
                <w:szCs w:val="22"/>
              </w:rPr>
            </w:pPr>
            <w:r w:rsidDel="00000000" w:rsidR="00000000" w:rsidRPr="00000000">
              <w:rPr>
                <w:b w:val="0"/>
                <w:sz w:val="22"/>
                <w:szCs w:val="22"/>
                <w:rtl w:val="0"/>
              </w:rPr>
              <w:t xml:space="preserve">es el documento que entrega un vendedor a un cliente presentando a la empresa y su oferta comercial, el portafolio y la solución propuesta para la satisfacción de sus necesidades o requerimientos.</w:t>
            </w:r>
          </w:p>
        </w:tc>
      </w:tr>
      <w:tr>
        <w:trPr>
          <w:cantSplit w:val="0"/>
          <w:trHeight w:val="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6">
            <w:pPr>
              <w:tabs>
                <w:tab w:val="left" w:leader="none" w:pos="14459"/>
              </w:tabs>
              <w:rPr>
                <w:sz w:val="22"/>
                <w:szCs w:val="22"/>
              </w:rPr>
            </w:pPr>
            <w:r w:rsidDel="00000000" w:rsidR="00000000" w:rsidRPr="00000000">
              <w:rPr>
                <w:sz w:val="22"/>
                <w:szCs w:val="22"/>
                <w:rtl w:val="0"/>
              </w:rPr>
              <w:t xml:space="preserve">Venta</w:t>
            </w:r>
          </w:p>
        </w:tc>
        <w:tc>
          <w:tcPr>
            <w:shd w:fill="auto" w:val="clear"/>
            <w:tcMar>
              <w:top w:w="100.0" w:type="dxa"/>
              <w:left w:w="100.0" w:type="dxa"/>
              <w:bottom w:w="100.0" w:type="dxa"/>
              <w:right w:w="100.0" w:type="dxa"/>
            </w:tcMar>
          </w:tcPr>
          <w:p w:rsidR="00000000" w:rsidDel="00000000" w:rsidP="00000000" w:rsidRDefault="00000000" w:rsidRPr="00000000" w14:paraId="00000537">
            <w:pPr>
              <w:ind w:right="333"/>
              <w:rPr>
                <w:b w:val="0"/>
                <w:sz w:val="22"/>
                <w:szCs w:val="22"/>
              </w:rPr>
            </w:pPr>
            <w:r w:rsidDel="00000000" w:rsidR="00000000" w:rsidRPr="00000000">
              <w:rPr>
                <w:b w:val="0"/>
                <w:sz w:val="22"/>
                <w:szCs w:val="22"/>
                <w:rtl w:val="0"/>
              </w:rPr>
              <w:t xml:space="preserve">transacción comercial entre dos agentes: empresa (que ofrece productos) y cliente (que requiere dichos bienes o servicios).</w:t>
            </w:r>
          </w:p>
        </w:tc>
      </w:tr>
    </w:tbl>
    <w:p w:rsidR="00000000" w:rsidDel="00000000" w:rsidP="00000000" w:rsidRDefault="00000000" w:rsidRPr="00000000" w14:paraId="00000538">
      <w:pPr>
        <w:tabs>
          <w:tab w:val="left" w:leader="none" w:pos="14459"/>
        </w:tabs>
        <w:spacing w:after="120" w:line="240" w:lineRule="auto"/>
        <w:ind w:left="567" w:right="391" w:firstLine="0"/>
        <w:rPr/>
      </w:pPr>
      <w:r w:rsidDel="00000000" w:rsidR="00000000" w:rsidRPr="00000000">
        <w:rPr>
          <w:rtl w:val="0"/>
        </w:rPr>
      </w:r>
    </w:p>
    <w:p w:rsidR="00000000" w:rsidDel="00000000" w:rsidP="00000000" w:rsidRDefault="00000000" w:rsidRPr="00000000" w14:paraId="00000539">
      <w:pPr>
        <w:tabs>
          <w:tab w:val="left" w:leader="none"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53A">
      <w:pPr>
        <w:tabs>
          <w:tab w:val="left" w:leader="none" w:pos="14459"/>
        </w:tabs>
        <w:spacing w:after="120" w:line="240" w:lineRule="auto"/>
        <w:ind w:right="391"/>
        <w:rPr>
          <w:b w:val="1"/>
        </w:rPr>
      </w:pPr>
      <w:r w:rsidDel="00000000" w:rsidR="00000000" w:rsidRPr="00000000">
        <w:rPr>
          <w:b w:val="1"/>
          <w:rtl w:val="0"/>
        </w:rPr>
        <w:t xml:space="preserve">REFERENTES BIBLIOGRÁFICOS</w:t>
      </w:r>
    </w:p>
    <w:p w:rsidR="00000000" w:rsidDel="00000000" w:rsidP="00000000" w:rsidRDefault="00000000" w:rsidRPr="00000000" w14:paraId="0000053B">
      <w:pPr>
        <w:tabs>
          <w:tab w:val="left" w:leader="none" w:pos="14459"/>
        </w:tabs>
        <w:spacing w:after="120" w:line="240" w:lineRule="auto"/>
        <w:ind w:left="567" w:right="391" w:firstLine="0"/>
        <w:rPr/>
      </w:pPr>
      <w:r w:rsidDel="00000000" w:rsidR="00000000" w:rsidRPr="00000000">
        <w:rPr>
          <w:rtl w:val="0"/>
        </w:rPr>
      </w:r>
    </w:p>
    <w:tbl>
      <w:tblPr>
        <w:tblStyle w:val="Table3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0590"/>
        <w:tblGridChange w:id="0">
          <w:tblGrid>
            <w:gridCol w:w="2820"/>
            <w:gridCol w:w="10590"/>
          </w:tblGrid>
        </w:tblGridChange>
      </w:tblGrid>
      <w:tr>
        <w:trPr>
          <w:cantSplit w:val="0"/>
          <w:trHeight w:val="659"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3C">
            <w:pPr>
              <w:widowControl w:val="0"/>
              <w:tabs>
                <w:tab w:val="left" w:leader="none" w:pos="14459"/>
              </w:tabs>
              <w:spacing w:after="120" w:lineRule="auto"/>
              <w:ind w:left="567" w:right="391" w:firstLine="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3D">
            <w:pPr>
              <w:pStyle w:val="Title"/>
              <w:tabs>
                <w:tab w:val="left" w:leader="none" w:pos="14459"/>
              </w:tabs>
              <w:spacing w:after="120" w:lineRule="auto"/>
              <w:ind w:left="567" w:right="391" w:firstLine="0"/>
              <w:jc w:val="center"/>
              <w:rPr>
                <w:sz w:val="22"/>
                <w:szCs w:val="22"/>
              </w:rPr>
            </w:pPr>
            <w:bookmarkStart w:colFirst="0" w:colLast="0" w:name="_heading=h.tyjcwt" w:id="18"/>
            <w:bookmarkEnd w:id="18"/>
            <w:r w:rsidDel="00000000" w:rsidR="00000000" w:rsidRPr="00000000">
              <w:rPr>
                <w:sz w:val="22"/>
                <w:szCs w:val="22"/>
                <w:rtl w:val="0"/>
              </w:rPr>
              <w:t xml:space="preserve">Bibliografía</w:t>
            </w:r>
          </w:p>
        </w:tc>
      </w:tr>
      <w:tr>
        <w:trPr>
          <w:cantSplit w:val="0"/>
          <w:trHeight w:val="65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E">
            <w:pPr>
              <w:widowControl w:val="0"/>
              <w:tabs>
                <w:tab w:val="left" w:leader="none" w:pos="14459"/>
              </w:tabs>
              <w:spacing w:after="120" w:lineRule="auto"/>
              <w:ind w:left="567" w:right="391" w:firstLine="0"/>
              <w:rPr>
                <w:b w:val="0"/>
                <w:sz w:val="22"/>
                <w:szCs w:val="22"/>
              </w:rPr>
            </w:pPr>
            <w:r w:rsidDel="00000000" w:rsidR="00000000" w:rsidRPr="00000000">
              <w:rPr>
                <w:b w:val="0"/>
                <w:sz w:val="22"/>
                <w:szCs w:val="22"/>
                <w:rtl w:val="0"/>
              </w:rPr>
              <w:t xml:space="preserve">Cartilla</w:t>
            </w:r>
          </w:p>
        </w:tc>
        <w:tc>
          <w:tcPr>
            <w:shd w:fill="auto" w:val="clear"/>
            <w:tcMar>
              <w:top w:w="100.0" w:type="dxa"/>
              <w:left w:w="100.0" w:type="dxa"/>
              <w:bottom w:w="100.0" w:type="dxa"/>
              <w:right w:w="100.0" w:type="dxa"/>
            </w:tcMar>
          </w:tcPr>
          <w:p w:rsidR="00000000" w:rsidDel="00000000" w:rsidP="00000000" w:rsidRDefault="00000000" w:rsidRPr="00000000" w14:paraId="0000053F">
            <w:pPr>
              <w:rPr>
                <w:b w:val="0"/>
                <w:color w:val="1155cc"/>
                <w:sz w:val="22"/>
                <w:szCs w:val="22"/>
                <w:u w:val="single"/>
              </w:rPr>
            </w:pPr>
            <w:bookmarkStart w:colFirst="0" w:colLast="0" w:name="_heading=h.gjdgxs" w:id="19"/>
            <w:bookmarkEnd w:id="19"/>
            <w:r w:rsidDel="00000000" w:rsidR="00000000" w:rsidRPr="00000000">
              <w:rPr>
                <w:b w:val="0"/>
                <w:sz w:val="22"/>
                <w:szCs w:val="22"/>
                <w:rtl w:val="0"/>
              </w:rPr>
              <w:t xml:space="preserve">Secretaria Distrital de Desarrollo Económico de Bogotá - Cámara de Comercio de Bogotá. (2010). </w:t>
            </w:r>
            <w:r w:rsidDel="00000000" w:rsidR="00000000" w:rsidRPr="00000000">
              <w:rPr>
                <w:b w:val="0"/>
                <w:i w:val="1"/>
                <w:sz w:val="22"/>
                <w:szCs w:val="22"/>
                <w:rtl w:val="0"/>
              </w:rPr>
              <w:t xml:space="preserve">Cartilla práctica Etiqueta Empresarial</w:t>
            </w:r>
            <w:r w:rsidDel="00000000" w:rsidR="00000000" w:rsidRPr="00000000">
              <w:rPr>
                <w:b w:val="0"/>
                <w:sz w:val="22"/>
                <w:szCs w:val="22"/>
                <w:rtl w:val="0"/>
              </w:rPr>
              <w:t xml:space="preserve">. Editorial Kimpres. Disponible en:</w:t>
            </w:r>
            <w:r w:rsidDel="00000000" w:rsidR="00000000" w:rsidRPr="00000000">
              <w:rPr>
                <w:sz w:val="22"/>
                <w:szCs w:val="22"/>
                <w:rtl w:val="0"/>
              </w:rPr>
              <w:t xml:space="preserve"> </w:t>
            </w:r>
            <w:hyperlink r:id="rId142">
              <w:r w:rsidDel="00000000" w:rsidR="00000000" w:rsidRPr="00000000">
                <w:rPr>
                  <w:b w:val="0"/>
                  <w:color w:val="0000ff"/>
                  <w:sz w:val="22"/>
                  <w:szCs w:val="22"/>
                  <w:u w:val="single"/>
                  <w:rtl w:val="0"/>
                </w:rPr>
                <w:t xml:space="preserve">https://bibliotecadigital.ccb.org.co/bitstream/handle/11520/1172/4614_cartilla_etiquetaempresarial.pdf?sequence=1&amp;isAllowed=y</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0">
            <w:pPr>
              <w:widowControl w:val="0"/>
              <w:tabs>
                <w:tab w:val="left" w:leader="none" w:pos="14459"/>
              </w:tabs>
              <w:spacing w:after="120" w:lineRule="auto"/>
              <w:ind w:left="567" w:right="391" w:firstLine="0"/>
              <w:rPr>
                <w:b w:val="0"/>
                <w:sz w:val="22"/>
                <w:szCs w:val="22"/>
              </w:rPr>
            </w:pPr>
            <w:r w:rsidDel="00000000" w:rsidR="00000000" w:rsidRPr="00000000">
              <w:rPr>
                <w:b w:val="0"/>
                <w:sz w:val="22"/>
                <w:szCs w:val="22"/>
                <w:rtl w:val="0"/>
              </w:rPr>
              <w:t xml:space="preserve">Ley</w:t>
            </w:r>
          </w:p>
        </w:tc>
        <w:tc>
          <w:tcPr>
            <w:shd w:fill="auto" w:val="clear"/>
          </w:tcPr>
          <w:p w:rsidR="00000000" w:rsidDel="00000000" w:rsidP="00000000" w:rsidRDefault="00000000" w:rsidRPr="00000000" w14:paraId="00000541">
            <w:pPr>
              <w:ind w:right="333"/>
              <w:rPr>
                <w:b w:val="0"/>
                <w:sz w:val="22"/>
                <w:szCs w:val="22"/>
              </w:rPr>
            </w:pPr>
            <w:r w:rsidDel="00000000" w:rsidR="00000000" w:rsidRPr="00000000">
              <w:rPr>
                <w:b w:val="0"/>
                <w:sz w:val="22"/>
                <w:szCs w:val="22"/>
                <w:rtl w:val="0"/>
              </w:rPr>
              <w:t xml:space="preserve">Ley 1581 de 2012. </w:t>
            </w:r>
            <w:r w:rsidDel="00000000" w:rsidR="00000000" w:rsidRPr="00000000">
              <w:rPr>
                <w:b w:val="0"/>
                <w:i w:val="1"/>
                <w:sz w:val="22"/>
                <w:szCs w:val="22"/>
                <w:rtl w:val="0"/>
              </w:rPr>
              <w:t xml:space="preserve">Ley de Protección de Datos. </w:t>
            </w:r>
            <w:r w:rsidDel="00000000" w:rsidR="00000000" w:rsidRPr="00000000">
              <w:rPr>
                <w:b w:val="0"/>
                <w:i w:val="1"/>
                <w:rtl w:val="0"/>
              </w:rPr>
              <w:t xml:space="preserve">Por la cual se dictan disposiciones generales para la protección de datos personales</w:t>
            </w:r>
            <w:r w:rsidDel="00000000" w:rsidR="00000000" w:rsidRPr="00000000">
              <w:rPr>
                <w:b w:val="0"/>
                <w:rtl w:val="0"/>
              </w:rPr>
              <w:t xml:space="preserve">.</w:t>
            </w:r>
            <w:r w:rsidDel="00000000" w:rsidR="00000000" w:rsidRPr="00000000">
              <w:rPr>
                <w:rtl w:val="0"/>
              </w:rPr>
              <w:t xml:space="preserve"> </w:t>
            </w:r>
            <w:r w:rsidDel="00000000" w:rsidR="00000000" w:rsidRPr="00000000">
              <w:rPr>
                <w:b w:val="0"/>
                <w:sz w:val="22"/>
                <w:szCs w:val="22"/>
                <w:rtl w:val="0"/>
              </w:rPr>
              <w:t xml:space="preserve">Congreso de la República de Colombia. 17 de octubre de 2012. Disponible en: </w:t>
            </w:r>
            <w:hyperlink r:id="rId143">
              <w:r w:rsidDel="00000000" w:rsidR="00000000" w:rsidRPr="00000000">
                <w:rPr>
                  <w:b w:val="0"/>
                  <w:color w:val="0000ff"/>
                  <w:sz w:val="22"/>
                  <w:szCs w:val="22"/>
                  <w:u w:val="single"/>
                  <w:rtl w:val="0"/>
                </w:rPr>
                <w:t xml:space="preserve">https://www.unicauca.edu.co/versionP/sites/default/files/files/LEY_1581_DE_</w:t>
                <w:br w:type="textWrapping"/>
                <w:t xml:space="preserve">2012.pdf</w:t>
              </w:r>
            </w:hyperlink>
            <w:r w:rsidDel="00000000" w:rsidR="00000000" w:rsidRPr="00000000">
              <w:rPr>
                <w:rtl w:val="0"/>
              </w:rPr>
            </w:r>
          </w:p>
          <w:p w:rsidR="00000000" w:rsidDel="00000000" w:rsidP="00000000" w:rsidRDefault="00000000" w:rsidRPr="00000000" w14:paraId="00000542">
            <w:pPr>
              <w:ind w:right="333"/>
              <w:rPr>
                <w:b w:val="0"/>
                <w:sz w:val="22"/>
                <w:szCs w:val="22"/>
              </w:rPr>
            </w:pPr>
            <w:r w:rsidDel="00000000" w:rsidR="00000000" w:rsidRPr="00000000">
              <w:rPr>
                <w:rtl w:val="0"/>
              </w:rPr>
            </w:r>
          </w:p>
        </w:tc>
      </w:tr>
    </w:tbl>
    <w:p w:rsidR="00000000" w:rsidDel="00000000" w:rsidP="00000000" w:rsidRDefault="00000000" w:rsidRPr="00000000" w14:paraId="00000543">
      <w:pPr>
        <w:tabs>
          <w:tab w:val="left" w:leader="none" w:pos="14459"/>
        </w:tabs>
        <w:spacing w:after="120" w:line="240" w:lineRule="auto"/>
        <w:ind w:left="567" w:right="391" w:firstLine="0"/>
        <w:rPr/>
      </w:pPr>
      <w:r w:rsidDel="00000000" w:rsidR="00000000" w:rsidRPr="00000000">
        <w:rPr>
          <w:rtl w:val="0"/>
        </w:rPr>
      </w:r>
    </w:p>
    <w:p w:rsidR="00000000" w:rsidDel="00000000" w:rsidP="00000000" w:rsidRDefault="00000000" w:rsidRPr="00000000" w14:paraId="00000544">
      <w:pPr>
        <w:keepNext w:val="1"/>
        <w:keepLines w:val="1"/>
        <w:pBdr>
          <w:top w:space="0" w:sz="0" w:val="nil"/>
          <w:left w:space="0" w:sz="0" w:val="nil"/>
          <w:bottom w:space="0" w:sz="0" w:val="nil"/>
          <w:right w:space="0" w:sz="0" w:val="nil"/>
          <w:between w:space="0" w:sz="0" w:val="nil"/>
        </w:pBdr>
        <w:spacing w:after="60" w:lineRule="auto"/>
        <w:rPr/>
      </w:pPr>
      <w:bookmarkStart w:colFirst="0" w:colLast="0" w:name="_heading=h.xzsyje2kupqx" w:id="20"/>
      <w:bookmarkEnd w:id="20"/>
      <w:r w:rsidDel="00000000" w:rsidR="00000000" w:rsidRPr="00000000">
        <w:rPr>
          <w:rtl w:val="0"/>
        </w:rPr>
      </w:r>
    </w:p>
    <w:sectPr>
      <w:headerReference r:id="rId144" w:type="default"/>
      <w:footerReference r:id="rId145"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nuela Herrera Acevedo" w:id="3" w:date="2023-03-02T01:11:21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el contenido del slide #8, pero el texto se ubica en un cado de texto antes del siguiente sibtitulo.</w:t>
      </w:r>
    </w:p>
  </w:comment>
  <w:comment w:author="Johanna Espinosa" w:id="5" w:date="2022-11-03T18:12:00Z">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imagen se encuentra entre las imágenes editables de la carpeta de anexos.</w:t>
      </w:r>
    </w:p>
  </w:comment>
  <w:comment w:author="Manuela Herrera Acevedo" w:id="2" w:date="2023-03-02T01:08:24Z">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subnumeral</w:t>
      </w:r>
    </w:p>
  </w:comment>
  <w:comment w:author="Manuela Herrera Acevedo" w:id="11" w:date="2023-03-02T01:20:32Z">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esta figura dentro del slider.</w:t>
      </w:r>
    </w:p>
  </w:comment>
  <w:comment w:author="Manuela Herrera Acevedo" w:id="4" w:date="2023-03-02T01:11:54Z">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subnumeral</w:t>
      </w:r>
    </w:p>
  </w:comment>
  <w:comment w:author="Isabel chedrauy" w:id="20" w:date="2023-03-07T04:04:36Z">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w:t>
      </w:r>
    </w:p>
  </w:comment>
  <w:comment w:author="Hernando Garcia Plata" w:id="16" w:date="2023-02-21T13:26:36Z">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imagen del HTML</w:t>
      </w:r>
    </w:p>
  </w:comment>
  <w:comment w:author="Hernando Garcia Plata" w:id="0" w:date="2023-02-21T04:31:53Z">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calidad de la imagen no es la adecuada.</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remplazar por:</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imagen: https://www.shutterstock.com/es/image-photo/webcam-laptop-screen-view-many-faces-1694685346</w:t>
      </w:r>
    </w:p>
  </w:comment>
  <w:comment w:author="Rosa Elvia Quintero Guasca" w:id="12" w:date="2022-10-24T21:11:48Z">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imagen gal cual, la información editable se encuentra en los anexos CF03.</w:t>
      </w:r>
    </w:p>
  </w:comment>
  <w:comment w:author="Manuela Herrera Acevedo" w:id="6" w:date="2023-03-02T01:14:54Z">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el paso 6</w:t>
      </w:r>
    </w:p>
  </w:comment>
  <w:comment w:author="Hernando Garcia Plata" w:id="10" w:date="2023-02-21T13:05:02Z">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tipografía de la imagen no es la implementada por el SENA.  Se sugiere disminuir el tamaño de la imagen con respecto al parrafo que la acompaña</w:t>
      </w:r>
    </w:p>
  </w:comment>
  <w:comment w:author="Manuela Herrera Acevedo" w:id="19" w:date="2023-03-02T01:30:47Z">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HTML se repite este texto y no se incluye el texto que sigue en el contenido, se requiere modificación</w:t>
      </w:r>
    </w:p>
  </w:comment>
  <w:comment w:author="Rosa Elvia Quintero Guasca" w:id="1" w:date="2022-10-24T20:58:42Z">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La información editable se encuentra dentro de los anexos del CF03.</w:t>
      </w:r>
    </w:p>
  </w:comment>
  <w:comment w:author="Manuela Herrera Acevedo" w:id="15" w:date="2023-03-02T01:53:52Z">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Quital del HTML esta figura, dejarlo como está en el XD como un ícono que acompaña el texto.</w:t>
      </w:r>
    </w:p>
  </w:comment>
  <w:comment w:author="Manuela Herrera Acevedo" w:id="18" w:date="2023-03-02T01:30:33Z">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subnumeral</w:t>
      </w:r>
    </w:p>
  </w:comment>
  <w:comment w:author="Rosa Elvia Quintero Guasca" w:id="7" w:date="2022-10-24T20:59:51Z">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La información editable de la figura se encuentra dentro de los anexos del CF03.</w:t>
      </w:r>
    </w:p>
  </w:comment>
  <w:comment w:author="Manuela Herrera Acevedo" w:id="8" w:date="2023-03-02T01:16:18Z">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subnumeral</w:t>
      </w:r>
    </w:p>
  </w:comment>
  <w:comment w:author="Manuela Herrera Acevedo" w:id="17" w:date="2023-03-02T01:29:04Z">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html está repetido el título en la sección 1 y 2, es necesario quitar la pregunta de la sección 2, como lo muestro a continuación.)</w:t>
      </w:r>
    </w:p>
  </w:comment>
  <w:comment w:author="Manuela Herrera Acevedo" w:id="9" w:date="2023-03-02T01:18:03Z">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el segundo slide.</w:t>
      </w:r>
    </w:p>
  </w:comment>
  <w:comment w:author="Manuela Herrera Acevedo" w:id="14" w:date="2023-03-02T01:22:23Z">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subnumeral</w:t>
      </w:r>
    </w:p>
  </w:comment>
  <w:comment w:author="Manuela Herrera Acevedo" w:id="13" w:date="2023-03-02T01:21:35Z">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este slide.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48" w15:done="0"/>
  <w15:commentEx w15:paraId="00000549" w15:done="0"/>
  <w15:commentEx w15:paraId="0000054A" w15:done="0"/>
  <w15:commentEx w15:paraId="0000054B" w15:done="0"/>
  <w15:commentEx w15:paraId="0000054C" w15:done="0"/>
  <w15:commentEx w15:paraId="0000054D" w15:done="0"/>
  <w15:commentEx w15:paraId="0000054E" w15:done="0"/>
  <w15:commentEx w15:paraId="00000552" w15:done="0"/>
  <w15:commentEx w15:paraId="00000553" w15:done="0"/>
  <w15:commentEx w15:paraId="00000554" w15:done="0"/>
  <w15:commentEx w15:paraId="00000555" w15:done="0"/>
  <w15:commentEx w15:paraId="00000556" w15:done="0"/>
  <w15:commentEx w15:paraId="00000557" w15:done="0"/>
  <w15:commentEx w15:paraId="00000558" w15:done="0"/>
  <w15:commentEx w15:paraId="00000559" w15:done="0"/>
  <w15:commentEx w15:paraId="0000055A" w15:done="0"/>
  <w15:commentEx w15:paraId="0000055B" w15:done="0"/>
  <w15:commentEx w15:paraId="0000055C" w15:done="0"/>
  <w15:commentEx w15:paraId="0000055D" w15:done="0"/>
  <w15:commentEx w15:paraId="0000055E" w15:done="0"/>
  <w15:commentEx w15:paraId="0000055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7">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-1063619</wp:posOffset>
          </wp:positionH>
          <wp:positionV relativeFrom="paragraph">
            <wp:posOffset>-277118</wp:posOffset>
          </wp:positionV>
          <wp:extent cx="10671819" cy="887683"/>
          <wp:effectExtent b="0" l="0" r="0" t="0"/>
          <wp:wrapNone/>
          <wp:docPr id="409" name="image21.png"/>
          <a:graphic>
            <a:graphicData uri="http://schemas.openxmlformats.org/drawingml/2006/picture">
              <pic:pic>
                <pic:nvPicPr>
                  <pic:cNvPr id="0" name="image21.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5">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-1079496</wp:posOffset>
          </wp:positionH>
          <wp:positionV relativeFrom="paragraph">
            <wp:posOffset>-345436</wp:posOffset>
          </wp:positionV>
          <wp:extent cx="10679430" cy="1009015"/>
          <wp:effectExtent b="0" l="0" r="0" t="0"/>
          <wp:wrapSquare wrapText="bothSides" distB="0" distT="0" distL="114300" distR="114300"/>
          <wp:docPr id="391"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wrapNone/>
              <wp:docPr id="379"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5820B1" w:rsidDel="00000000" w:rsidP="005820B1" w:rsidRDefault="005820B1" w:rsidRPr="00000000" w14:paraId="38296435" w14:textId="77777777">
                          <w:pPr>
                            <w:spacing w:line="240" w:lineRule="auto"/>
                            <w:ind w:hanging="2"/>
                          </w:pPr>
                          <w:r w:rsidDel="00000000" w:rsidR="00000000" w:rsidRPr="00000000">
                            <w:rPr>
                              <w:noProof w:val="1"/>
                              <w:lang w:val="en-US"/>
                            </w:rPr>
                            <w:drawing>
                              <wp:inline distB="0" distT="0" distL="0" distR="0">
                                <wp:extent cx="633600" cy="1108800"/>
                                <wp:effectExtent b="0" l="0" r="0" t="0"/>
                                <wp:docPr id="15" name="Imagen 15"/>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effectExtent b="0" l="0" r="0" t="0"/>
              <wp:wrapNone/>
              <wp:docPr id="379"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546">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4"/>
    <w:tblPr>
      <w:tblStyleRowBandSize w:val="1"/>
      <w:tblStyleColBandSize w:val="1"/>
      <w:tblCellMar>
        <w:top w:w="100.0" w:type="dxa"/>
        <w:left w:w="100.0" w:type="dxa"/>
        <w:bottom w:w="100.0" w:type="dxa"/>
        <w:right w:w="100.0" w:type="dxa"/>
      </w:tblCellMar>
    </w:tblPr>
  </w:style>
  <w:style w:type="table" w:styleId="a0" w:customStyle="1">
    <w:basedOn w:val="TableNormal4"/>
    <w:tblPr>
      <w:tblStyleRowBandSize w:val="1"/>
      <w:tblStyleColBandSize w:val="1"/>
      <w:tblCellMar>
        <w:top w:w="100.0" w:type="dxa"/>
        <w:left w:w="100.0" w:type="dxa"/>
        <w:bottom w:w="100.0" w:type="dxa"/>
        <w:right w:w="100.0" w:type="dxa"/>
      </w:tblCellMar>
    </w:tblPr>
  </w:style>
  <w:style w:type="table" w:styleId="a1" w:customStyle="1">
    <w:basedOn w:val="TableNormal4"/>
    <w:tblPr>
      <w:tblStyleRowBandSize w:val="1"/>
      <w:tblStyleColBandSize w:val="1"/>
      <w:tblCellMar>
        <w:top w:w="100.0" w:type="dxa"/>
        <w:left w:w="100.0" w:type="dxa"/>
        <w:bottom w:w="100.0" w:type="dxa"/>
        <w:right w:w="100.0" w:type="dxa"/>
      </w:tblCellMar>
    </w:tblPr>
  </w:style>
  <w:style w:type="table" w:styleId="a2" w:customStyle="1">
    <w:basedOn w:val="TableNormal4"/>
    <w:tblPr>
      <w:tblStyleRowBandSize w:val="1"/>
      <w:tblStyleColBandSize w:val="1"/>
      <w:tblCellMar>
        <w:top w:w="100.0" w:type="dxa"/>
        <w:left w:w="100.0" w:type="dxa"/>
        <w:bottom w:w="100.0" w:type="dxa"/>
        <w:right w:w="100.0" w:type="dxa"/>
      </w:tblCellMar>
    </w:tblPr>
  </w:style>
  <w:style w:type="table" w:styleId="a3" w:customStyle="1">
    <w:basedOn w:val="TableNormal4"/>
    <w:tblPr>
      <w:tblStyleRowBandSize w:val="1"/>
      <w:tblStyleColBandSize w:val="1"/>
      <w:tblCellMar>
        <w:top w:w="100.0" w:type="dxa"/>
        <w:left w:w="100.0" w:type="dxa"/>
        <w:bottom w:w="100.0" w:type="dxa"/>
        <w:right w:w="100.0" w:type="dxa"/>
      </w:tblCellMar>
    </w:tblPr>
  </w:style>
  <w:style w:type="table" w:styleId="a4" w:customStyle="1">
    <w:basedOn w:val="TableNormal4"/>
    <w:tblPr>
      <w:tblStyleRowBandSize w:val="1"/>
      <w:tblStyleColBandSize w:val="1"/>
      <w:tblCellMar>
        <w:top w:w="100.0" w:type="dxa"/>
        <w:left w:w="100.0" w:type="dxa"/>
        <w:bottom w:w="100.0" w:type="dxa"/>
        <w:right w:w="100.0" w:type="dxa"/>
      </w:tblCellMar>
    </w:tblPr>
  </w:style>
  <w:style w:type="table" w:styleId="a5" w:customStyle="1">
    <w:basedOn w:val="TableNormal4"/>
    <w:tblPr>
      <w:tblStyleRowBandSize w:val="1"/>
      <w:tblStyleColBandSize w:val="1"/>
      <w:tblCellMar>
        <w:top w:w="100.0" w:type="dxa"/>
        <w:left w:w="100.0" w:type="dxa"/>
        <w:bottom w:w="100.0" w:type="dxa"/>
        <w:right w:w="100.0" w:type="dxa"/>
      </w:tblCellMar>
    </w:tblPr>
  </w:style>
  <w:style w:type="table" w:styleId="a6" w:customStyle="1">
    <w:basedOn w:val="TableNormal4"/>
    <w:tblPr>
      <w:tblStyleRowBandSize w:val="1"/>
      <w:tblStyleColBandSize w:val="1"/>
      <w:tblCellMar>
        <w:top w:w="100.0" w:type="dxa"/>
        <w:left w:w="100.0" w:type="dxa"/>
        <w:bottom w:w="100.0" w:type="dxa"/>
        <w:right w:w="100.0" w:type="dxa"/>
      </w:tblCellMar>
    </w:tblPr>
  </w:style>
  <w:style w:type="table" w:styleId="a7" w:customStyle="1">
    <w:basedOn w:val="TableNormal4"/>
    <w:tblPr>
      <w:tblStyleRowBandSize w:val="1"/>
      <w:tblStyleColBandSize w:val="1"/>
      <w:tblCellMar>
        <w:top w:w="100.0" w:type="dxa"/>
        <w:left w:w="100.0" w:type="dxa"/>
        <w:bottom w:w="100.0" w:type="dxa"/>
        <w:right w:w="100.0" w:type="dxa"/>
      </w:tblCellMar>
    </w:tblPr>
  </w:style>
  <w:style w:type="table" w:styleId="a8" w:customStyle="1">
    <w:basedOn w:val="TableNormal4"/>
    <w:tblPr>
      <w:tblStyleRowBandSize w:val="1"/>
      <w:tblStyleColBandSize w:val="1"/>
      <w:tblCellMar>
        <w:top w:w="100.0" w:type="dxa"/>
        <w:left w:w="100.0" w:type="dxa"/>
        <w:bottom w:w="100.0" w:type="dxa"/>
        <w:right w:w="100.0" w:type="dxa"/>
      </w:tblCellMar>
    </w:tblPr>
  </w:style>
  <w:style w:type="table" w:styleId="a9" w:customStyle="1">
    <w:basedOn w:val="TableNormal4"/>
    <w:tblPr>
      <w:tblStyleRowBandSize w:val="1"/>
      <w:tblStyleColBandSize w:val="1"/>
      <w:tblCellMar>
        <w:top w:w="100.0" w:type="dxa"/>
        <w:left w:w="100.0" w:type="dxa"/>
        <w:bottom w:w="100.0" w:type="dxa"/>
        <w:right w:w="100.0" w:type="dxa"/>
      </w:tblCellMar>
    </w:tblPr>
  </w:style>
  <w:style w:type="table" w:styleId="aa" w:customStyle="1">
    <w:basedOn w:val="TableNormal4"/>
    <w:tblPr>
      <w:tblStyleRowBandSize w:val="1"/>
      <w:tblStyleColBandSize w:val="1"/>
      <w:tblCellMar>
        <w:top w:w="100.0" w:type="dxa"/>
        <w:left w:w="100.0" w:type="dxa"/>
        <w:bottom w:w="100.0" w:type="dxa"/>
        <w:right w:w="100.0" w:type="dxa"/>
      </w:tblCellMar>
    </w:tblPr>
  </w:style>
  <w:style w:type="table" w:styleId="ab" w:customStyle="1">
    <w:basedOn w:val="TableNormal4"/>
    <w:tblPr>
      <w:tblStyleRowBandSize w:val="1"/>
      <w:tblStyleColBandSize w:val="1"/>
      <w:tblCellMar>
        <w:top w:w="100.0" w:type="dxa"/>
        <w:left w:w="100.0" w:type="dxa"/>
        <w:bottom w:w="100.0" w:type="dxa"/>
        <w:right w:w="100.0" w:type="dxa"/>
      </w:tblCellMar>
    </w:tblPr>
  </w:style>
  <w:style w:type="table" w:styleId="ac" w:customStyle="1">
    <w:basedOn w:val="TableNormal4"/>
    <w:tblPr>
      <w:tblStyleRowBandSize w:val="1"/>
      <w:tblStyleColBandSize w:val="1"/>
      <w:tblCellMar>
        <w:top w:w="100.0" w:type="dxa"/>
        <w:left w:w="100.0" w:type="dxa"/>
        <w:bottom w:w="100.0" w:type="dxa"/>
        <w:right w:w="100.0" w:type="dxa"/>
      </w:tblCellMar>
    </w:tblPr>
  </w:style>
  <w:style w:type="table" w:styleId="ad" w:customStyle="1">
    <w:basedOn w:val="TableNormal4"/>
    <w:tblPr>
      <w:tblStyleRowBandSize w:val="1"/>
      <w:tblStyleColBandSize w:val="1"/>
      <w:tblCellMar>
        <w:top w:w="100.0" w:type="dxa"/>
        <w:left w:w="100.0" w:type="dxa"/>
        <w:bottom w:w="100.0" w:type="dxa"/>
        <w:right w:w="100.0" w:type="dxa"/>
      </w:tblCellMar>
    </w:tblPr>
  </w:style>
  <w:style w:type="table" w:styleId="ae" w:customStyle="1">
    <w:basedOn w:val="TableNormal4"/>
    <w:tblPr>
      <w:tblStyleRowBandSize w:val="1"/>
      <w:tblStyleColBandSize w:val="1"/>
      <w:tblCellMar>
        <w:top w:w="100.0" w:type="dxa"/>
        <w:left w:w="100.0" w:type="dxa"/>
        <w:bottom w:w="100.0" w:type="dxa"/>
        <w:right w:w="100.0" w:type="dxa"/>
      </w:tblCellMar>
    </w:tblPr>
  </w:style>
  <w:style w:type="table" w:styleId="af" w:customStyle="1">
    <w:basedOn w:val="TableNormal4"/>
    <w:tblPr>
      <w:tblStyleRowBandSize w:val="1"/>
      <w:tblStyleColBandSize w:val="1"/>
      <w:tblCellMar>
        <w:top w:w="100.0" w:type="dxa"/>
        <w:left w:w="100.0" w:type="dxa"/>
        <w:bottom w:w="100.0" w:type="dxa"/>
        <w:right w:w="100.0" w:type="dxa"/>
      </w:tblCellMar>
    </w:tblPr>
  </w:style>
  <w:style w:type="table" w:styleId="af0" w:customStyle="1">
    <w:basedOn w:val="TableNormal4"/>
    <w:tblPr>
      <w:tblStyleRowBandSize w:val="1"/>
      <w:tblStyleColBandSize w:val="1"/>
      <w:tblCellMar>
        <w:top w:w="100.0" w:type="dxa"/>
        <w:left w:w="100.0" w:type="dxa"/>
        <w:bottom w:w="100.0" w:type="dxa"/>
        <w:right w:w="100.0" w:type="dxa"/>
      </w:tblCellMar>
    </w:tblPr>
  </w:style>
  <w:style w:type="table" w:styleId="af1" w:customStyle="1">
    <w:basedOn w:val="TableNormal4"/>
    <w:tblPr>
      <w:tblStyleRowBandSize w:val="1"/>
      <w:tblStyleColBandSize w:val="1"/>
      <w:tblCellMar>
        <w:top w:w="100.0" w:type="dxa"/>
        <w:left w:w="100.0" w:type="dxa"/>
        <w:bottom w:w="100.0" w:type="dxa"/>
        <w:right w:w="100.0" w:type="dxa"/>
      </w:tblCellMar>
    </w:tblPr>
  </w:style>
  <w:style w:type="table" w:styleId="af2" w:customStyle="1">
    <w:basedOn w:val="TableNormal4"/>
    <w:tblPr>
      <w:tblStyleRowBandSize w:val="1"/>
      <w:tblStyleColBandSize w:val="1"/>
      <w:tblCellMar>
        <w:top w:w="100.0" w:type="dxa"/>
        <w:left w:w="100.0" w:type="dxa"/>
        <w:bottom w:w="100.0" w:type="dxa"/>
        <w:right w:w="100.0" w:type="dxa"/>
      </w:tblCellMar>
    </w:tblPr>
  </w:style>
  <w:style w:type="table" w:styleId="af3" w:customStyle="1">
    <w:basedOn w:val="TableNormal4"/>
    <w:tblPr>
      <w:tblStyleRowBandSize w:val="1"/>
      <w:tblStyleColBandSize w:val="1"/>
      <w:tblCellMar>
        <w:top w:w="100.0" w:type="dxa"/>
        <w:left w:w="100.0" w:type="dxa"/>
        <w:bottom w:w="100.0" w:type="dxa"/>
        <w:right w:w="100.0" w:type="dxa"/>
      </w:tblCellMar>
    </w:tblPr>
  </w:style>
  <w:style w:type="table" w:styleId="af4" w:customStyle="1">
    <w:basedOn w:val="TableNormal4"/>
    <w:tblPr>
      <w:tblStyleRowBandSize w:val="1"/>
      <w:tblStyleColBandSize w:val="1"/>
      <w:tblCellMar>
        <w:top w:w="100.0" w:type="dxa"/>
        <w:left w:w="100.0" w:type="dxa"/>
        <w:bottom w:w="100.0" w:type="dxa"/>
        <w:right w:w="100.0" w:type="dxa"/>
      </w:tblCellMar>
    </w:tblPr>
  </w:style>
  <w:style w:type="table" w:styleId="af5" w:customStyle="1">
    <w:basedOn w:val="TableNormal4"/>
    <w:tblPr>
      <w:tblStyleRowBandSize w:val="1"/>
      <w:tblStyleColBandSize w:val="1"/>
      <w:tblCellMar>
        <w:top w:w="100.0" w:type="dxa"/>
        <w:left w:w="100.0" w:type="dxa"/>
        <w:bottom w:w="100.0" w:type="dxa"/>
        <w:right w:w="100.0" w:type="dxa"/>
      </w:tblCellMar>
    </w:tblPr>
  </w:style>
  <w:style w:type="table" w:styleId="af6" w:customStyle="1">
    <w:basedOn w:val="TableNormal4"/>
    <w:tblPr>
      <w:tblStyleRowBandSize w:val="1"/>
      <w:tblStyleColBandSize w:val="1"/>
      <w:tblCellMar>
        <w:top w:w="100.0" w:type="dxa"/>
        <w:left w:w="100.0" w:type="dxa"/>
        <w:bottom w:w="100.0" w:type="dxa"/>
        <w:right w:w="100.0" w:type="dxa"/>
      </w:tblCellMar>
    </w:tblPr>
  </w:style>
  <w:style w:type="table" w:styleId="af7" w:customStyle="1">
    <w:basedOn w:val="TableNormal4"/>
    <w:tblPr>
      <w:tblStyleRowBandSize w:val="1"/>
      <w:tblStyleColBandSize w:val="1"/>
      <w:tblCellMar>
        <w:top w:w="100.0" w:type="dxa"/>
        <w:left w:w="100.0" w:type="dxa"/>
        <w:bottom w:w="100.0" w:type="dxa"/>
        <w:right w:w="100.0" w:type="dxa"/>
      </w:tblCellMar>
    </w:tblPr>
  </w:style>
  <w:style w:type="table" w:styleId="af8" w:customStyle="1">
    <w:basedOn w:val="TableNormal4"/>
    <w:tblPr>
      <w:tblStyleRowBandSize w:val="1"/>
      <w:tblStyleColBandSize w:val="1"/>
      <w:tblCellMar>
        <w:top w:w="100.0" w:type="dxa"/>
        <w:left w:w="100.0" w:type="dxa"/>
        <w:bottom w:w="100.0" w:type="dxa"/>
        <w:right w:w="100.0" w:type="dxa"/>
      </w:tblCellMar>
    </w:tblPr>
  </w:style>
  <w:style w:type="table" w:styleId="af9" w:customStyle="1">
    <w:basedOn w:val="TableNormal4"/>
    <w:tblPr>
      <w:tblStyleRowBandSize w:val="1"/>
      <w:tblStyleColBandSize w:val="1"/>
      <w:tblCellMar>
        <w:top w:w="100.0" w:type="dxa"/>
        <w:left w:w="100.0" w:type="dxa"/>
        <w:bottom w:w="100.0" w:type="dxa"/>
        <w:right w:w="100.0" w:type="dxa"/>
      </w:tblCellMar>
    </w:tblPr>
  </w:style>
  <w:style w:type="table" w:styleId="afa" w:customStyle="1">
    <w:basedOn w:val="TableNormal4"/>
    <w:tblPr>
      <w:tblStyleRowBandSize w:val="1"/>
      <w:tblStyleColBandSize w:val="1"/>
      <w:tblCellMar>
        <w:top w:w="100.0" w:type="dxa"/>
        <w:left w:w="100.0" w:type="dxa"/>
        <w:bottom w:w="100.0" w:type="dxa"/>
        <w:right w:w="100.0" w:type="dxa"/>
      </w:tblCellMar>
    </w:tblPr>
  </w:style>
  <w:style w:type="table" w:styleId="afb" w:customStyle="1">
    <w:basedOn w:val="TableNormal4"/>
    <w:tblPr>
      <w:tblStyleRowBandSize w:val="1"/>
      <w:tblStyleColBandSize w:val="1"/>
      <w:tblCellMar>
        <w:top w:w="100.0" w:type="dxa"/>
        <w:left w:w="100.0" w:type="dxa"/>
        <w:bottom w:w="100.0" w:type="dxa"/>
        <w:right w:w="100.0" w:type="dxa"/>
      </w:tblCellMar>
    </w:tblPr>
  </w:style>
  <w:style w:type="table" w:styleId="afc" w:customStyle="1">
    <w:basedOn w:val="TableNormal4"/>
    <w:tblPr>
      <w:tblStyleRowBandSize w:val="1"/>
      <w:tblStyleColBandSize w:val="1"/>
      <w:tblCellMar>
        <w:top w:w="100.0" w:type="dxa"/>
        <w:left w:w="100.0" w:type="dxa"/>
        <w:bottom w:w="100.0" w:type="dxa"/>
        <w:right w:w="100.0" w:type="dxa"/>
      </w:tblCellMar>
    </w:tblPr>
  </w:style>
  <w:style w:type="table" w:styleId="afd" w:customStyle="1">
    <w:basedOn w:val="TableNormal4"/>
    <w:tblPr>
      <w:tblStyleRowBandSize w:val="1"/>
      <w:tblStyleColBandSize w:val="1"/>
      <w:tblCellMar>
        <w:top w:w="100.0" w:type="dxa"/>
        <w:left w:w="100.0" w:type="dxa"/>
        <w:bottom w:w="100.0" w:type="dxa"/>
        <w:right w:w="100.0" w:type="dxa"/>
      </w:tblCellMar>
    </w:tblPr>
  </w:style>
  <w:style w:type="table" w:styleId="afe" w:customStyle="1">
    <w:basedOn w:val="TableNormal4"/>
    <w:tblPr>
      <w:tblStyleRowBandSize w:val="1"/>
      <w:tblStyleColBandSize w:val="1"/>
      <w:tblCellMar>
        <w:top w:w="100.0" w:type="dxa"/>
        <w:left w:w="100.0" w:type="dxa"/>
        <w:bottom w:w="100.0" w:type="dxa"/>
        <w:right w:w="100.0" w:type="dxa"/>
      </w:tblCellMar>
    </w:tblPr>
  </w:style>
  <w:style w:type="table" w:styleId="aff" w:customStyle="1">
    <w:basedOn w:val="TableNormal4"/>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4"/>
    <w:tblPr>
      <w:tblStyleRowBandSize w:val="1"/>
      <w:tblStyleColBandSize w:val="1"/>
      <w:tblCellMar>
        <w:left w:w="115.0" w:type="dxa"/>
        <w:right w:w="115.0" w:type="dxa"/>
      </w:tblCellMar>
    </w:tblPr>
  </w:style>
  <w:style w:type="table" w:styleId="aff1" w:customStyle="1">
    <w:basedOn w:val="TableNormal4"/>
    <w:tblPr>
      <w:tblStyleRowBandSize w:val="1"/>
      <w:tblStyleColBandSize w:val="1"/>
      <w:tblCellMar>
        <w:left w:w="115.0" w:type="dxa"/>
        <w:right w:w="115.0" w:type="dxa"/>
      </w:tblCellMar>
    </w:tblPr>
  </w:style>
  <w:style w:type="table" w:styleId="aff2" w:customStyle="1">
    <w:basedOn w:val="TableNormal4"/>
    <w:tblPr>
      <w:tblStyleRowBandSize w:val="1"/>
      <w:tblStyleColBandSize w:val="1"/>
      <w:tblCellMar>
        <w:left w:w="115.0" w:type="dxa"/>
        <w:right w:w="115.0" w:type="dxa"/>
      </w:tblCellMar>
    </w:tblPr>
  </w:style>
  <w:style w:type="table" w:styleId="aff3" w:customStyle="1">
    <w:basedOn w:val="TableNormal4"/>
    <w:tblPr>
      <w:tblStyleRowBandSize w:val="1"/>
      <w:tblStyleColBandSize w:val="1"/>
      <w:tblCellMar>
        <w:left w:w="115.0" w:type="dxa"/>
        <w:right w:w="115.0" w:type="dxa"/>
      </w:tblCellMar>
    </w:tblPr>
  </w:style>
  <w:style w:type="table" w:styleId="aff4" w:customStyle="1">
    <w:basedOn w:val="TableNormal4"/>
    <w:pPr>
      <w:spacing w:line="240" w:lineRule="auto"/>
    </w:pPr>
    <w:tblPr>
      <w:tblStyleRowBandSize w:val="1"/>
      <w:tblStyleColBandSize w:val="1"/>
      <w:tblCellMar>
        <w:left w:w="108.0" w:type="dxa"/>
        <w:right w:w="108.0" w:type="dxa"/>
      </w:tblCellMar>
    </w:tblPr>
  </w:style>
  <w:style w:type="table" w:styleId="a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4"/>
    <w:tblPr>
      <w:tblStyleRowBandSize w:val="1"/>
      <w:tblStyleColBandSize w:val="1"/>
      <w:tblCellMar>
        <w:left w:w="115.0" w:type="dxa"/>
        <w:right w:w="115.0" w:type="dxa"/>
      </w:tblCellMar>
    </w:tblPr>
  </w:style>
  <w:style w:type="table" w:styleId="a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4"/>
    <w:pPr>
      <w:spacing w:line="240" w:lineRule="auto"/>
    </w:pPr>
    <w:tblPr>
      <w:tblStyleRowBandSize w:val="1"/>
      <w:tblStyleColBandSize w:val="1"/>
      <w:tblCellMar>
        <w:left w:w="108.0" w:type="dxa"/>
        <w:right w:w="108.0" w:type="dxa"/>
      </w:tblCellMar>
    </w:tblPr>
  </w:style>
  <w:style w:type="table" w:styleId="affff7"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4"/>
    <w:tblPr>
      <w:tblStyleRowBandSize w:val="1"/>
      <w:tblStyleColBandSize w:val="1"/>
      <w:tblCellMar>
        <w:top w:w="100.0" w:type="dxa"/>
        <w:left w:w="100.0" w:type="dxa"/>
        <w:bottom w:w="100.0" w:type="dxa"/>
        <w:right w:w="100.0" w:type="dxa"/>
      </w:tblCellMar>
    </w:tblPr>
  </w:style>
  <w:style w:type="table" w:styleId="a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2"/>
    <w:tblPr>
      <w:tblStyleRowBandSize w:val="1"/>
      <w:tblStyleColBandSize w:val="1"/>
      <w:tblCellMar>
        <w:left w:w="115.0" w:type="dxa"/>
        <w:right w:w="115.0" w:type="dxa"/>
      </w:tblCellMar>
    </w:tblPr>
  </w:style>
  <w:style w:type="table" w:styleId="afff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2"/>
    <w:tblPr>
      <w:tblStyleRowBandSize w:val="1"/>
      <w:tblStyleColBandSize w:val="1"/>
      <w:tblCellMar>
        <w:top w:w="100.0" w:type="dxa"/>
        <w:left w:w="100.0" w:type="dxa"/>
        <w:bottom w:w="100.0" w:type="dxa"/>
        <w:right w:w="100.0" w:type="dxa"/>
      </w:tblCellMar>
    </w:tblPr>
  </w:style>
  <w:style w:type="table" w:styleId="affffffffff9" w:customStyle="1">
    <w:basedOn w:val="TableNormal2"/>
    <w:tblPr>
      <w:tblStyleRowBandSize w:val="1"/>
      <w:tblStyleColBandSize w:val="1"/>
      <w:tblCellMar>
        <w:top w:w="100.0" w:type="dxa"/>
        <w:left w:w="100.0" w:type="dxa"/>
        <w:bottom w:w="100.0" w:type="dxa"/>
        <w:right w:w="100.0" w:type="dxa"/>
      </w:tblCellMar>
    </w:tblPr>
  </w:style>
  <w:style w:type="table" w:styleId="af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d" w:customStyle="1">
    <w:basedOn w:val="TableNormal2"/>
    <w:tblPr>
      <w:tblStyleRowBandSize w:val="1"/>
      <w:tblStyleColBandSize w:val="1"/>
      <w:tblCellMar>
        <w:top w:w="100.0" w:type="dxa"/>
        <w:left w:w="100.0" w:type="dxa"/>
        <w:bottom w:w="100.0" w:type="dxa"/>
        <w:right w:w="100.0" w:type="dxa"/>
      </w:tblCellMar>
    </w:tblPr>
  </w:style>
  <w:style w:type="table" w:styleId="a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Hipervnculo">
    <w:name w:val="Hyperlink"/>
    <w:basedOn w:val="Fuentedeprrafopredeter"/>
    <w:uiPriority w:val="99"/>
    <w:unhideWhenUsed w:val="1"/>
    <w:rsid w:val="00B53372"/>
    <w:rPr>
      <w:color w:val="0000ff" w:themeColor="hyperlink"/>
      <w:u w:val="single"/>
    </w:rPr>
  </w:style>
  <w:style w:type="character" w:styleId="UnresolvedMention" w:customStyle="1">
    <w:name w:val="Unresolved Mention"/>
    <w:basedOn w:val="Fuentedeprrafopredeter"/>
    <w:uiPriority w:val="99"/>
    <w:semiHidden w:val="1"/>
    <w:unhideWhenUsed w:val="1"/>
    <w:rsid w:val="00B53372"/>
    <w:rPr>
      <w:color w:val="605e5c"/>
      <w:shd w:color="auto" w:fill="e1dfdd" w:val="clear"/>
    </w:rPr>
  </w:style>
  <w:style w:type="table" w:styleId="a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img.freepik.com/foto-gratis/vista-inferior-hacer-lista-escrita-teclado-calculadora-bloc-notas-cuadro-negro_140725-112161.jpg?w=740&amp;t=st=1666636367~exp=1666636967~hmac=83ee025f54ced0e510458bd1e7dbee13e6e0d6efbf0016004c0cabc6ee790666" TargetMode="External"/><Relationship Id="rId42" Type="http://schemas.openxmlformats.org/officeDocument/2006/relationships/image" Target="media/image35.png"/><Relationship Id="rId41" Type="http://schemas.openxmlformats.org/officeDocument/2006/relationships/image" Target="media/image48.png"/><Relationship Id="rId44" Type="http://schemas.openxmlformats.org/officeDocument/2006/relationships/hyperlink" Target="https://img.freepik.com/foto-gratis/noticias-falsas-funcionan-saliendo-megafono_23-2149261955.jpg?w=900&amp;t=st=1666313080~exp=1666313680~hmac=9a8a77593598e756ecfb4f3b3ee08d3d6257db4fe2b48cc8aff2c21625f7861d" TargetMode="External"/><Relationship Id="rId43" Type="http://schemas.openxmlformats.org/officeDocument/2006/relationships/image" Target="media/image44.png"/><Relationship Id="rId46" Type="http://schemas.openxmlformats.org/officeDocument/2006/relationships/hyperlink" Target="https://img.freepik.com/vector-gratis/concepto-moderno-productividad-diseno-plano_23-2147966183.jpg?w=740&amp;t=st=1666313117~exp=1666313717~hmac=08d815448c2e688034832478189232447d600b32623c5a8aaa7f902b51bb670e" TargetMode="External"/><Relationship Id="rId45" Type="http://schemas.openxmlformats.org/officeDocument/2006/relationships/image" Target="media/image50.png"/><Relationship Id="rId107" Type="http://schemas.openxmlformats.org/officeDocument/2006/relationships/hyperlink" Target="https://img.freepik.com/vector-gratis/fondo-venta-realista-papel-rasgado_52683-56934.jpg?w=740&amp;t=st=1666620244~exp=1666620844~hmac=e18d13a11d9759f63300b5340a5da87d8b43372381c2adcd5990282046805462" TargetMode="External"/><Relationship Id="rId106" Type="http://schemas.openxmlformats.org/officeDocument/2006/relationships/image" Target="media/image70.png"/><Relationship Id="rId105" Type="http://schemas.openxmlformats.org/officeDocument/2006/relationships/image" Target="media/image74.png"/><Relationship Id="rId104" Type="http://schemas.openxmlformats.org/officeDocument/2006/relationships/image" Target="media/image77.png"/><Relationship Id="rId109" Type="http://schemas.openxmlformats.org/officeDocument/2006/relationships/image" Target="media/image54.png"/><Relationship Id="rId108" Type="http://schemas.openxmlformats.org/officeDocument/2006/relationships/hyperlink" Target="https://img.freepik.com/vector-gratis/analistas-demanda-dandose-mano-pantallas-portatiles-planificando-demanda-futura-planificacion-demanda-analisis-demanda-ilustracion-concepto-pronostico-ventas-digitales_335657-2098.jpg?w=740&amp;t=st=1666620330~exp=1666620930~hmac=ec225305fb7e175761480fb4c8fb4085c2d2ca6f1c19ca3aac28dc9faa24ef93" TargetMode="External"/><Relationship Id="rId48" Type="http://schemas.openxmlformats.org/officeDocument/2006/relationships/hyperlink" Target="https://img.freepik.com/foto-gratis/privacidad-seguridad-proteccion-confidencial-concepto-soledad_53876-121229.jpg?w=740&amp;t=st=1666313198~exp=1666313798~hmac=0ec2dede78a4d36f1b634d403a54bd5c0b04a30c59c45cbeb5311be64fc06342" TargetMode="External"/><Relationship Id="rId47" Type="http://schemas.openxmlformats.org/officeDocument/2006/relationships/image" Target="media/image49.png"/><Relationship Id="rId49" Type="http://schemas.openxmlformats.org/officeDocument/2006/relationships/image" Target="media/image41.png"/><Relationship Id="rId103" Type="http://schemas.openxmlformats.org/officeDocument/2006/relationships/image" Target="media/image47.png"/><Relationship Id="rId102" Type="http://schemas.openxmlformats.org/officeDocument/2006/relationships/hyperlink" Target="https://img.freepik.com/vector-gratis/concepto-proveedores-idea-b2b-servicio-distribucion-logistica-global-compania-como-sociedad-comercial-clientes-tecnologias-modernas-ventas-ilustracion-vector-plano-aislado_613284-1456.jpg?w=740&amp;t=st=1666618886~exp=1666619486~hmac=3a832e6db98dbfd170cc473e897bb14e0c5cd132ab4299e17cc7d036499123d" TargetMode="External"/><Relationship Id="rId101" Type="http://schemas.openxmlformats.org/officeDocument/2006/relationships/image" Target="media/image64.png"/><Relationship Id="rId100" Type="http://schemas.openxmlformats.org/officeDocument/2006/relationships/image" Target="media/image62.png"/><Relationship Id="rId31" Type="http://schemas.openxmlformats.org/officeDocument/2006/relationships/image" Target="media/image65.png"/><Relationship Id="rId30" Type="http://schemas.openxmlformats.org/officeDocument/2006/relationships/hyperlink" Target="https://img.freepik.com/vector-gratis/ilustracion-concepto-auditoria_114360-6397.jpg?w=740&amp;t=st=1666288738~exp=1666289338~hmac=4baa8c8472e3973d5385edc95f30cb150b3e71c9f350668667b7396207936560" TargetMode="External"/><Relationship Id="rId33" Type="http://schemas.openxmlformats.org/officeDocument/2006/relationships/image" Target="media/image61.png"/><Relationship Id="rId32" Type="http://schemas.openxmlformats.org/officeDocument/2006/relationships/image" Target="media/image76.png"/><Relationship Id="rId35" Type="http://schemas.openxmlformats.org/officeDocument/2006/relationships/image" Target="media/image67.png"/><Relationship Id="rId34" Type="http://schemas.openxmlformats.org/officeDocument/2006/relationships/hyperlink" Target="https://img.freepik.com/vector-gratis/coleccion-emociones-jovenes_52683-18562.jpg?w=740&amp;t=st=1666635797~exp=1666636397~hmac=c37147a2aaba084eebbe97a5bb805cca2e4414fe94eb9df32d98b65e9b5ffc5a" TargetMode="External"/><Relationship Id="rId37" Type="http://schemas.openxmlformats.org/officeDocument/2006/relationships/image" Target="media/image71.png"/><Relationship Id="rId36" Type="http://schemas.openxmlformats.org/officeDocument/2006/relationships/hyperlink" Target="https://img.freepik.com/vector-gratis/ilustracion-alta-autoestima_23-2148752346.jpg?w=740&amp;t=st=1666635896~exp=1666636496~hmac=cacfd14fb5f285052aaae92ed959aef3e7f64afd2496a1bc83b9545feebe51cb" TargetMode="External"/><Relationship Id="rId39" Type="http://schemas.openxmlformats.org/officeDocument/2006/relationships/image" Target="media/image75.png"/><Relationship Id="rId38" Type="http://schemas.openxmlformats.org/officeDocument/2006/relationships/hyperlink" Target="https://img.freepik.com/foto-gratis/lider-equipo-enfocado-que-presenta-plan-marketing-companeros-trabajo-multirraciales-interesados-ejecutivo-jefe-orador-serio-capacitador-negocios-que-explica-estrategia-desarrollo-empleados-motivados-raza-mixta_482257-13781.jpg?w=826&amp;t=st=1666636287~exp=1666636887~hmac=e34e7d8f7c2566e2532f72ede64f0e08985498fa6a1375ac3bf4ad01c1d9e09a" TargetMode="External"/><Relationship Id="rId20" Type="http://schemas.openxmlformats.org/officeDocument/2006/relationships/image" Target="media/image63.png"/><Relationship Id="rId22" Type="http://schemas.openxmlformats.org/officeDocument/2006/relationships/image" Target="media/image69.png"/><Relationship Id="rId21" Type="http://schemas.openxmlformats.org/officeDocument/2006/relationships/hyperlink" Target="https://img.freepik.com/vector-gratis/analistas-demanda-dandose-mano-pantallas-portatiles-planificando-demanda-futura-planificacion-demanda-analisis-demanda-ilustracion-concepto-pronostico-ventas-digitales_335657-2098.jpg?w=740&amp;t=st=1666282192~exp=1666282792~hmac=76b3ee8e583acdcf64f62ce61a58eff4fad1db41ef564150b9c2e8920558e417" TargetMode="External"/><Relationship Id="rId24" Type="http://schemas.openxmlformats.org/officeDocument/2006/relationships/hyperlink" Target="https://img.freepik.com/vector-gratis/coleccion-iconos-planos-simbolos-linea-comprando-todo-mundo-e-shop-cesta-llena-pagando-entrega-domicilio_1284-33082.jpg?w=740&amp;t=st=1666283969~exp=1666284569~hmac=c106aa165d8bb8caad9d09b1309127e0a8c2326cff12804c7075a4f7113e176f" TargetMode="External"/><Relationship Id="rId23" Type="http://schemas.openxmlformats.org/officeDocument/2006/relationships/hyperlink" Target="https://img.freepik.com/vector-gratis/plantilla-moderna-roja-comercial-reporte-anual_1201-1062.jpg?w=740&amp;t=st=1666282419~exp=1666283019~hmac=ba045d0f12c0508d7e70ca989528cb00b3acd1991792f9c7dad1924ad4933a58" TargetMode="External"/><Relationship Id="rId129" Type="http://schemas.openxmlformats.org/officeDocument/2006/relationships/image" Target="media/image20.png"/><Relationship Id="rId128" Type="http://schemas.openxmlformats.org/officeDocument/2006/relationships/hyperlink" Target="https://img.freepik.com/vector-gratis/empleados-departamento-finanzas-estan-calculando-gastos-negocio-empresa_1150-41782.jpg?w=740&amp;t=st=1666648944~exp=1666649544~hmac=5c559e04308d12ee6b6b4780dd399632a9dfc598f89ed90d2071a2f74612623a" TargetMode="External"/><Relationship Id="rId127" Type="http://schemas.openxmlformats.org/officeDocument/2006/relationships/image" Target="media/image12.png"/><Relationship Id="rId126" Type="http://schemas.openxmlformats.org/officeDocument/2006/relationships/hyperlink" Target="https://img.freepik.com/fotos-premium/mano-hombre-negocios-tocando-tablero-dardos-destino-configuracion-objetivos-logro-concepto-inversion-empresarial_50039-3021.jpg?w=740" TargetMode="External"/><Relationship Id="rId26" Type="http://schemas.openxmlformats.org/officeDocument/2006/relationships/image" Target="media/image59.png"/><Relationship Id="rId121" Type="http://schemas.openxmlformats.org/officeDocument/2006/relationships/image" Target="media/image78.png"/><Relationship Id="rId25" Type="http://schemas.openxmlformats.org/officeDocument/2006/relationships/image" Target="media/image45.png"/><Relationship Id="rId120" Type="http://schemas.openxmlformats.org/officeDocument/2006/relationships/image" Target="media/image28.png"/><Relationship Id="rId28" Type="http://schemas.openxmlformats.org/officeDocument/2006/relationships/image" Target="media/image72.png"/><Relationship Id="rId27" Type="http://schemas.openxmlformats.org/officeDocument/2006/relationships/hyperlink" Target="https://img.freepik.com/vector-premium/educacion-linea-curso-estudio-seminario-concepto-conjunto-capacitacion_160308-468.jpg?w=740" TargetMode="External"/><Relationship Id="rId125" Type="http://schemas.openxmlformats.org/officeDocument/2006/relationships/image" Target="media/image7.png"/><Relationship Id="rId29" Type="http://schemas.openxmlformats.org/officeDocument/2006/relationships/image" Target="media/image53.png"/><Relationship Id="rId124" Type="http://schemas.openxmlformats.org/officeDocument/2006/relationships/image" Target="media/image25.png"/><Relationship Id="rId123" Type="http://schemas.openxmlformats.org/officeDocument/2006/relationships/image" Target="media/image22.png"/><Relationship Id="rId122" Type="http://schemas.openxmlformats.org/officeDocument/2006/relationships/image" Target="media/image73.png"/><Relationship Id="rId95" Type="http://schemas.openxmlformats.org/officeDocument/2006/relationships/hyperlink" Target="https://img.freepik.com/vector-gratis/ilustracion-concepto-trato-negocios_114360-1103.jpg?w=740&amp;t=st=1666567681~exp=1666568281~hmac=12d439e5867709d6a2c866dddeed3f6f0534db3160bd5de19ce232328a501e78" TargetMode="External"/><Relationship Id="rId94" Type="http://schemas.openxmlformats.org/officeDocument/2006/relationships/image" Target="media/image58.png"/><Relationship Id="rId97" Type="http://schemas.openxmlformats.org/officeDocument/2006/relationships/image" Target="media/image30.png"/><Relationship Id="rId96" Type="http://schemas.openxmlformats.org/officeDocument/2006/relationships/image" Target="media/image34.png"/><Relationship Id="rId11" Type="http://schemas.openxmlformats.org/officeDocument/2006/relationships/hyperlink" Target="https://img.freepik.com/vector-gratis/coleccion-iconos-planos-simbolos-linea-comprando-todo-mundo-e-shop-cesta-llena-pagando-entrega-domicilio_1284-33082.jpg?w=740&amp;t=st=1666278651~exp=1666279251~hmac=9f1f6cfcc2b8a6496cbeb09f0a45460f9836647f273ee1ca5cbf9499c42a86b4" TargetMode="External"/><Relationship Id="rId99" Type="http://schemas.openxmlformats.org/officeDocument/2006/relationships/hyperlink" Target="https://img.freepik.com/vector-gratis/cliente-dando-comentarios-calidad_74855-5482.jpg?w=740&amp;t=st=1666617954~exp=1666618554~hmac=af5f23b69bd0d5c25013f5ecb0fedabfc46666bf0dd08a227da04f93e5c2d000+" TargetMode="External"/><Relationship Id="rId10" Type="http://schemas.openxmlformats.org/officeDocument/2006/relationships/image" Target="media/image66.png"/><Relationship Id="rId98" Type="http://schemas.openxmlformats.org/officeDocument/2006/relationships/image" Target="media/image56.png"/><Relationship Id="rId13" Type="http://schemas.openxmlformats.org/officeDocument/2006/relationships/hyperlink" Target="https://img.freepik.com/vector-gratis/coleccion-historias-instagram-viajes_52683-57976.jpg?w=826&amp;t=st=1666278936~exp=1666279536~hmac=ba4c045c274668bf715fdad79fb3c8471d109028ae1c95c8a975ebd5637c78cc" TargetMode="External"/><Relationship Id="rId12" Type="http://schemas.openxmlformats.org/officeDocument/2006/relationships/image" Target="media/image52.png"/><Relationship Id="rId91" Type="http://schemas.openxmlformats.org/officeDocument/2006/relationships/image" Target="media/image11.jpg"/><Relationship Id="rId90" Type="http://schemas.openxmlformats.org/officeDocument/2006/relationships/hyperlink" Target="https://img.freepik.com/vector-premium/mujeres-negocios-elegantes-isometricas-ropa-formal-vestuario-base-codigo-vestimenta-corporativa-femenina-concepto-negociaciones-comerciales-set-crear-personaje-oficinista_589019-3194.jpg?w=740" TargetMode="External"/><Relationship Id="rId93" Type="http://schemas.openxmlformats.org/officeDocument/2006/relationships/hyperlink" Target="https://img.freepik.com/fotos-premium/ayudante-tienda-mujer-sonriendo-ofreciendo-traje_85574-11180.jpg?w=740" TargetMode="External"/><Relationship Id="rId92" Type="http://schemas.openxmlformats.org/officeDocument/2006/relationships/image" Target="media/image57.png"/><Relationship Id="rId118" Type="http://schemas.openxmlformats.org/officeDocument/2006/relationships/image" Target="media/image60.png"/><Relationship Id="rId117" Type="http://schemas.openxmlformats.org/officeDocument/2006/relationships/image" Target="media/image37.png"/><Relationship Id="rId116" Type="http://schemas.openxmlformats.org/officeDocument/2006/relationships/image" Target="media/image33.png"/><Relationship Id="rId115" Type="http://schemas.openxmlformats.org/officeDocument/2006/relationships/hyperlink" Target="https://img.freepik.com/foto-gratis/equipo-negocios-trabajando-nuevo-plan-negocios-computadora-digital-moderna-disparo-vista-superior_1423-239.jpg?w=740&amp;t=st=1666645551~exp=1666646151~hmac=6ae951a2b5153e3a2b9cd82fc9a56d55dc2ab73c04369c52d68a9150063dc4b6" TargetMode="External"/><Relationship Id="rId119" Type="http://schemas.openxmlformats.org/officeDocument/2006/relationships/hyperlink" Target="https://img.freepik.com/vector-premium/plantilla-diseno-circulo-infografico-vectorial-5-opciones-o-pasos_665349-310.jpg?w=740" TargetMode="External"/><Relationship Id="rId15" Type="http://schemas.openxmlformats.org/officeDocument/2006/relationships/hyperlink" Target="https://img.freepik.com/vector-gratis/ilustracion-concepto-conversacion_114360-1102.jpg?w=740&amp;t=st=1666279148~exp=1666279748~hmac=e56488816986451acd478c1512c76f4e6f6790d1519730ba69cecadf83d7a1cc" TargetMode="External"/><Relationship Id="rId110" Type="http://schemas.openxmlformats.org/officeDocument/2006/relationships/hyperlink" Target="https://img.freepik.com/vector-premium/banner-conceptos-palabra-soporte-postventa-servicio-mesa-ayuda-garantia-producto-centro-llamadas-presentacion-sitio-web-idea-tipografia-letras-aisladas-iconos-lineales-ilustracion-contorno-vectorial_106317-10338.jpg?w=740" TargetMode="External"/><Relationship Id="rId14" Type="http://schemas.openxmlformats.org/officeDocument/2006/relationships/image" Target="media/image51.png"/><Relationship Id="rId17" Type="http://schemas.openxmlformats.org/officeDocument/2006/relationships/hyperlink" Target="https://img.freepik.com/foto-gratis/mujer-mascara-pidiendo-comida-cafe-restaurante-covid-19_53876-97518.jpg?t=st=1666279335~exp=1666279935~hmac=61bd879dee4710f48ba32afc27fbe00c5eb3e0baa325efeeded9e5933504728d" TargetMode="External"/><Relationship Id="rId16" Type="http://schemas.openxmlformats.org/officeDocument/2006/relationships/image" Target="media/image55.png"/><Relationship Id="rId19" Type="http://schemas.openxmlformats.org/officeDocument/2006/relationships/hyperlink" Target="https://img.freepik.com/vector-gratis/fondo-degradado-venta_23-2148833705.jpg?t=st=1666280055~exp=1666280655~hmac=64eb67a4b67f9de3c20f66f9493315f0629c7fb614869ea22e1e6ba29da991b7" TargetMode="External"/><Relationship Id="rId114" Type="http://schemas.openxmlformats.org/officeDocument/2006/relationships/image" Target="media/image42.png"/><Relationship Id="rId18" Type="http://schemas.openxmlformats.org/officeDocument/2006/relationships/image" Target="media/image68.png"/><Relationship Id="rId113" Type="http://schemas.openxmlformats.org/officeDocument/2006/relationships/image" Target="media/image2.png"/><Relationship Id="rId112" Type="http://schemas.openxmlformats.org/officeDocument/2006/relationships/hyperlink" Target="https://www.flaticon.es/icono-gratis/reporte-de-negocios_3094929?term=informe&amp;related_id=3094929" TargetMode="External"/><Relationship Id="rId111" Type="http://schemas.openxmlformats.org/officeDocument/2006/relationships/image" Target="media/image24.png"/><Relationship Id="rId84" Type="http://schemas.openxmlformats.org/officeDocument/2006/relationships/hyperlink" Target="https://img.freepik.com/vector-gratis/ilustracion-icono-correo_53876-9226.jpg?w=740&amp;t=st=1666540860~exp=1666541460~hmac=f9d03bf515787db69cffb75a9f640e0ab9969e4026e72babb7541a1e082fea7e" TargetMode="External"/><Relationship Id="rId83" Type="http://schemas.openxmlformats.org/officeDocument/2006/relationships/image" Target="media/image10.png"/><Relationship Id="rId86" Type="http://schemas.openxmlformats.org/officeDocument/2006/relationships/image" Target="media/image6.png"/><Relationship Id="rId85" Type="http://schemas.openxmlformats.org/officeDocument/2006/relationships/image" Target="media/image29.png"/><Relationship Id="rId88" Type="http://schemas.openxmlformats.org/officeDocument/2006/relationships/hyperlink" Target="https://img.freepik.com/vector-premium/conjunto-caracteres-empresaria_119589-90.jpg?w=826" TargetMode="External"/><Relationship Id="rId87" Type="http://schemas.openxmlformats.org/officeDocument/2006/relationships/image" Target="media/image43.png"/><Relationship Id="rId89" Type="http://schemas.openxmlformats.org/officeDocument/2006/relationships/image" Target="media/image5.png"/><Relationship Id="rId80" Type="http://schemas.openxmlformats.org/officeDocument/2006/relationships/hyperlink" Target="https://img.freepik.com/vector-gratis/fondo-concepto-chatbot-linea-mano-humana-sosteniendo-telefono-inteligente_1441-2202.jpg?w=740&amp;t=st=1666540683~exp=1666541283~hmac=b34bcf6f37a21d24cb99ecc6cf536a9e7609199e6c029a4ebb609601ef7965df" TargetMode="External"/><Relationship Id="rId82" Type="http://schemas.openxmlformats.org/officeDocument/2006/relationships/hyperlink" Target="https://blogs.imf-formacion.com/blog/marketing/conocimientos-tecnico-de-email-marketing/" TargetMode="External"/><Relationship Id="rId81" Type="http://schemas.openxmlformats.org/officeDocument/2006/relationships/hyperlink" Target="https://blogs.imf-formacion.com/blog/marketing/conocimientos-tecnico-de-email-marketing/" TargetMode="Externa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143" Type="http://schemas.openxmlformats.org/officeDocument/2006/relationships/hyperlink" Target="https://www.unicauca.edu.co/versionP/sites/default/files/files/LEY_1581_DE_2012.pdf" TargetMode="External"/><Relationship Id="rId142" Type="http://schemas.openxmlformats.org/officeDocument/2006/relationships/hyperlink" Target="https://bibliotecadigital.ccb.org.co/bitstream/handle/11520/1172/4614_cartilla_etiquetaempresarial.pdf?sequence=1&amp;isAllowed=y" TargetMode="External"/><Relationship Id="rId141" Type="http://schemas.openxmlformats.org/officeDocument/2006/relationships/hyperlink" Target="https://www.eidhi.com/wp-content/uploads/2016/08/Psicologia-de-Ventas-Brian-Tracy.pdf" TargetMode="External"/><Relationship Id="rId140" Type="http://schemas.openxmlformats.org/officeDocument/2006/relationships/hyperlink" Target="http://www.aliat.org.mx/BibliotecasDigitales/economico_administrativo/Tecnicas_de_venta.pdf" TargetMode="Externa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145" Type="http://schemas.openxmlformats.org/officeDocument/2006/relationships/footer" Target="footer1.xml"/><Relationship Id="rId8" Type="http://schemas.openxmlformats.org/officeDocument/2006/relationships/customXml" Target="../customXML/item1.xml"/><Relationship Id="rId144" Type="http://schemas.openxmlformats.org/officeDocument/2006/relationships/header" Target="header1.xml"/><Relationship Id="rId73" Type="http://schemas.openxmlformats.org/officeDocument/2006/relationships/hyperlink" Target="https://img.freepik.com/vector-gratis/ilustracion-concepto-redes-sociales_53876-17828.jpg?w=740&amp;t=st=1666540151~exp=1666540751~hmac=6ed93db6fe501f33ddae762e0514ee029b397513c12523949048fc30b6ad00f1" TargetMode="External"/><Relationship Id="rId72" Type="http://schemas.openxmlformats.org/officeDocument/2006/relationships/image" Target="media/image26.png"/><Relationship Id="rId75" Type="http://schemas.openxmlformats.org/officeDocument/2006/relationships/hyperlink" Target="https://img.freepik.com/vector-gratis/coleccion-logotipos-redes-sociales_69286-192.jpg?w=900&amp;t=st=1666540204~exp=1666540804~hmac=bb385679169dd765d5aa372f61876e0b895451739709a13f5be982bad27f2f5e" TargetMode="External"/><Relationship Id="rId74" Type="http://schemas.openxmlformats.org/officeDocument/2006/relationships/image" Target="media/image38.png"/><Relationship Id="rId77" Type="http://schemas.openxmlformats.org/officeDocument/2006/relationships/hyperlink" Target="https://img.freepik.com/vector-gratis/comunicacion-chat-mensajeria-instantanea-mano-concepto-vector-telefonos-moviles_1284-44037.jpg?w=740&amp;t=st=1666540597~exp=1666541197~hmac=e36f6209bbddbb82e6b684c482526a98a2098dff85a39d9fe970f28557dc8abc" TargetMode="External"/><Relationship Id="rId76" Type="http://schemas.openxmlformats.org/officeDocument/2006/relationships/image" Target="media/image13.png"/><Relationship Id="rId79" Type="http://schemas.openxmlformats.org/officeDocument/2006/relationships/image" Target="media/image31.png"/><Relationship Id="rId78" Type="http://schemas.openxmlformats.org/officeDocument/2006/relationships/hyperlink" Target="https://blogs.imf-formacion.com/blog/marketing/chatbots-marketing-de-contenidos/" TargetMode="External"/><Relationship Id="rId71" Type="http://schemas.openxmlformats.org/officeDocument/2006/relationships/hyperlink" Target="https://img.freepik.com/vector-gratis/vog-equipo-telefono-disparando-fondo-plano-emoticonos-aislados-burbujas-selfie-palos-tripodes-telefonos-inteligentes-personas-vector-ilustracion_1284-71007.jpg?w=740&amp;t=st=1666538833~exp=1666539433~hmac=6dab9ea21dfc4eeb7c57affb4b51a33f27f724cdb414b940201214e0994f6163" TargetMode="External"/><Relationship Id="rId70" Type="http://schemas.openxmlformats.org/officeDocument/2006/relationships/image" Target="media/image27.png"/><Relationship Id="rId139" Type="http://schemas.openxmlformats.org/officeDocument/2006/relationships/hyperlink" Target="https://utecno.files.wordpress.com/2013/06/administracic3b3n-de-ventas.pdf" TargetMode="External"/><Relationship Id="rId138" Type="http://schemas.openxmlformats.org/officeDocument/2006/relationships/hyperlink" Target="https://www.isotools.org/pdfs-pro/iso-27001-sistema-gestion-seguridad-informacion.pdf" TargetMode="External"/><Relationship Id="rId137" Type="http://schemas.openxmlformats.org/officeDocument/2006/relationships/hyperlink" Target="https://img.freepik.com/vector-gratis/ilustracion-concepto-marketing-movil-plano_52683-64274.jpg?w=740&amp;t=st=1666648906~exp=1666649506~hmac=6d7f39f0d76bee6fc9df1bc0c0127d5fd7d9d6fc0c596ee8e9bb55ed87280aa2" TargetMode="External"/><Relationship Id="rId132" Type="http://schemas.openxmlformats.org/officeDocument/2006/relationships/hyperlink" Target="https://img.freepik.com/vector-gratis/pagina-destino-isometrica-reduccion-costos-negocios_107791-8443.jpg?w=740&amp;t=st=1666649014~exp=1666649614~hmac=2dfd30a70c61036d26e86cff8edab58868e3d26ba6f077595885535ac32b80e9" TargetMode="External"/><Relationship Id="rId131" Type="http://schemas.openxmlformats.org/officeDocument/2006/relationships/image" Target="media/image32.png"/><Relationship Id="rId130" Type="http://schemas.openxmlformats.org/officeDocument/2006/relationships/hyperlink" Target="https://img.freepik.com/foto-gratis/concepto-creativo-diagrama-ideas-bombilla_53876-92925.jpg?w=740&amp;t=st=1666648973~exp=1666649573~hmac=2b934a3c728060760faf6fe929bd1d7128efd1783d9a163ba9f54d5755979995" TargetMode="External"/><Relationship Id="rId136" Type="http://schemas.openxmlformats.org/officeDocument/2006/relationships/image" Target="media/image19.png"/><Relationship Id="rId135" Type="http://schemas.openxmlformats.org/officeDocument/2006/relationships/image" Target="media/image18.png"/><Relationship Id="rId134" Type="http://schemas.openxmlformats.org/officeDocument/2006/relationships/hyperlink" Target="https://img.freepik.com/vector-gratis/composicion-iconos-isometricos-trabajo-distante-gestion-remota-hombre-mesa-computadora-avatares-trabajadores-distantes_1284-63071.jpg?w=740&amp;t=st=1666649053~exp=1666649653~hmac=91e39345392ae14ff6f5546af8c6d19c89f3a090c1333640e94027c27cd67807" TargetMode="External"/><Relationship Id="rId133" Type="http://schemas.openxmlformats.org/officeDocument/2006/relationships/image" Target="media/image9.png"/><Relationship Id="rId62" Type="http://schemas.openxmlformats.org/officeDocument/2006/relationships/hyperlink" Target="https://img.freepik.com/vector-gratis/pequenas-personas-pie-cerca-ilustracion-vector-plano-senal-stop-enorme-cartel-rojo-mano-que-simboliza-prohibicion-entrada-advertencia-peligro-precaucion-acciones-prohibidas-alerta-riesgo-concepto-gesto_74855-23219.jpg?w=740&amp;t=st=1666313557~exp=1666314157~hmac=2e20f1841f0e1767a6ed7c35fd0b427b7d3c61f255db13387c134cd22c2fca11" TargetMode="External"/><Relationship Id="rId61" Type="http://schemas.openxmlformats.org/officeDocument/2006/relationships/image" Target="media/image36.png"/><Relationship Id="rId64" Type="http://schemas.openxmlformats.org/officeDocument/2006/relationships/hyperlink" Target="https://img.freepik.com/foto-gratis/fondo-seguridad-ciudad-inteligente-transformacion-digital-remix-digital_53876-104934.jpg?w=740&amp;t=st=1666313619~exp=1666314219~hmac=e2ec2dd8714b1a28638afb07896b146d115c4cc1504f343701167a82c04f0f78" TargetMode="External"/><Relationship Id="rId63" Type="http://schemas.openxmlformats.org/officeDocument/2006/relationships/image" Target="media/image23.png"/><Relationship Id="rId66" Type="http://schemas.openxmlformats.org/officeDocument/2006/relationships/hyperlink" Target="https://img.freepik.com/vector-gratis/ilustracion-concepto-alto-secreto_114360-7712.jpg?w=740&amp;t=st=1666313665~exp=1666314265~hmac=8f2a8ab0a49eea4948121c59e8f347ae84ff359c1772bb124b5e73aa680a4528" TargetMode="External"/><Relationship Id="rId65" Type="http://schemas.openxmlformats.org/officeDocument/2006/relationships/image" Target="media/image40.png"/><Relationship Id="rId68" Type="http://schemas.openxmlformats.org/officeDocument/2006/relationships/image" Target="media/image39.png"/><Relationship Id="rId67" Type="http://schemas.openxmlformats.org/officeDocument/2006/relationships/image" Target="media/image17.png"/><Relationship Id="rId60" Type="http://schemas.openxmlformats.org/officeDocument/2006/relationships/hyperlink" Target="https://img.freepik.com/vector-gratis/diminuto-gerente-recursos-humanos-busca-candidato-trabajo-entrevista-lupa-pantalla-computadora-ilustracion-vectorial-plana-carrera-empleo_74855-8619.jpg?w=740&amp;t=st=1666313516~exp=1666314116~hmac=1c408c391482a65a62bbdf7a9932134d4cd07a4e83f59ffea1f4ac76b4656570" TargetMode="External"/><Relationship Id="rId69" Type="http://schemas.openxmlformats.org/officeDocument/2006/relationships/hyperlink" Target="https://img.freepik.com/vector-gratis/plantilla-presentacion-negocios-diseno-plano-dibujado-mano_23-2149248197.jpg?w=740&amp;t=st=1666538754~exp=1666539354~hmac=153a52e7dc48d3b55f153234e1684ed15994178340a3fa57f5d704545209f835" TargetMode="External"/><Relationship Id="rId51" Type="http://schemas.openxmlformats.org/officeDocument/2006/relationships/image" Target="media/image46.png"/><Relationship Id="rId50" Type="http://schemas.openxmlformats.org/officeDocument/2006/relationships/hyperlink" Target="https://img.freepik.com/vector-gratis/seguridad-datos-global-seguridad-datos-personales-ilustracion-concepto-linea-seguridad-datos-ciberneticos-seguridad-internet-o-privacidad-proteccion-informacion_1150-37373.jpg?w=740&amp;t=st=1666313237~exp=1666313837~hmac=8223af715e0ba039beb6e91f340f3d800423d595ddbe2f7a78d979b8c0a65205" TargetMode="External"/><Relationship Id="rId53" Type="http://schemas.openxmlformats.org/officeDocument/2006/relationships/image" Target="media/image14.png"/><Relationship Id="rId52" Type="http://schemas.openxmlformats.org/officeDocument/2006/relationships/hyperlink" Target="https://img.freepik.com/vector-gratis/socios-comerciales-que-firman-documento-pequenos-personajes-boligrafo-papel-firma-sello-plano-ilustracion_74855-10491.jpg?w=740&amp;t=st=1666313721~exp=1666314321~hmac=4040c13d8a3437a50c69600493658dd3069e700eacac3160b86ba41fc073066d" TargetMode="External"/><Relationship Id="rId55" Type="http://schemas.openxmlformats.org/officeDocument/2006/relationships/image" Target="media/image8.png"/><Relationship Id="rId54" Type="http://schemas.openxmlformats.org/officeDocument/2006/relationships/hyperlink" Target="https://img.freepik.com/vector-gratis/ilustracion-plana-dia-abogados_23-2149218385.jpg?w=740&amp;t=st=1666313367~exp=1666313967~hmac=1a41ce3f74ac0b175ffd1885cdc02863ca8f37c7b0f8dbbffc1b7c77484e2242" TargetMode="External"/><Relationship Id="rId57" Type="http://schemas.openxmlformats.org/officeDocument/2006/relationships/image" Target="media/image15.png"/><Relationship Id="rId56" Type="http://schemas.openxmlformats.org/officeDocument/2006/relationships/hyperlink" Target="https://img.freepik.com/fotos-premium/hombre-cima-montana-luz-sol-exito-concepto-ganador_53089-73.jpg?w=740" TargetMode="External"/><Relationship Id="rId59" Type="http://schemas.openxmlformats.org/officeDocument/2006/relationships/image" Target="media/image16.png"/><Relationship Id="rId58" Type="http://schemas.openxmlformats.org/officeDocument/2006/relationships/hyperlink" Target="https://img.freepik.com/vector-gratis/ilustracion-concepto-ok_114360-2060.jpg?w=740&amp;t=st=1666313460~exp=1666314060~hmac=74113c3dbe7a804c2ffb96974afca11490bec91ced5e9fae1b93ad29aa82eab6"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9" Type="http://schemas.openxmlformats.org/officeDocument/2006/relationships/font" Target="fonts/NotoSans-boldItalic.ttf"/><Relationship Id="rId5" Type="http://schemas.openxmlformats.org/officeDocument/2006/relationships/font" Target="fonts/Roboto-boldItalic.ttf"/><Relationship Id="rId6" Type="http://schemas.openxmlformats.org/officeDocument/2006/relationships/font" Target="fonts/NotoSans-regular.ttf"/><Relationship Id="rId7" Type="http://schemas.openxmlformats.org/officeDocument/2006/relationships/font" Target="fonts/NotoSans-bold.ttf"/><Relationship Id="rId8" Type="http://schemas.openxmlformats.org/officeDocument/2006/relationships/font" Target="fonts/NotoSans-italic.ttf"/></Relationships>
</file>

<file path=word/_rels/footer1.xml.rels><?xml version="1.0" encoding="UTF-8" standalone="yes"?><Relationships xmlns="http://schemas.openxmlformats.org/package/2006/relationships"><Relationship Id="rId2"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PgoRhZ8MwHTnZADVnskeiVdo0jg==">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2023-02-11T10:42:00Z</dcterms:created>
  <dc:creator>Jhana Bustillo</dc:creator>
</cp:coreProperties>
</file>